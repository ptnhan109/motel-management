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1926DAF4" w:rsidR="001C77DD" w:rsidRPr="00C50162" w:rsidRDefault="006613A4" w:rsidP="001C77DD">
      <w:pPr>
        <w:pStyle w:val="Heading1"/>
        <w:numPr>
          <w:ilvl w:val="0"/>
          <w:numId w:val="0"/>
        </w:numPr>
      </w:pPr>
      <w:bookmarkStart w:id="0" w:name="_Toc169424238"/>
      <w:bookmarkStart w:id="1" w:name="_Toc169424237"/>
      <w:r>
        <w:t xml:space="preserve">   </w:t>
      </w:r>
      <w:bookmarkStart w:id="2" w:name="_Toc167279511"/>
      <w:r w:rsidR="001C77DD" w:rsidRPr="00C50162">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58FE7E2F" w:rsidR="001C77DD" w:rsidRPr="00337B4C" w:rsidRDefault="009041EB" w:rsidP="0046767F">
            <w:pPr>
              <w:ind w:firstLine="0"/>
              <w:rPr>
                <w:highlight w:val="yellow"/>
              </w:rPr>
            </w:pPr>
            <w:r>
              <w:rPr>
                <w:sz w:val="26"/>
                <w:szCs w:val="26"/>
              </w:rPr>
              <w:t>Xây dựng hệ thống quản lý nhà trọ</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52CD5070" w:rsidR="001C77DD" w:rsidRPr="00337B4C" w:rsidRDefault="009041EB" w:rsidP="0046767F">
            <w:pPr>
              <w:ind w:firstLine="0"/>
              <w:rPr>
                <w:highlight w:val="yellow"/>
              </w:rPr>
            </w:pPr>
            <w:r w:rsidRPr="009041EB">
              <w:t>Phạm Trọng Nhân</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2359E987" w:rsidR="001C77DD" w:rsidRPr="00337B4C" w:rsidRDefault="009041EB" w:rsidP="0046767F">
            <w:pPr>
              <w:ind w:firstLine="0"/>
              <w:rPr>
                <w:highlight w:val="yellow"/>
              </w:rPr>
            </w:pPr>
            <w:r w:rsidRPr="009041EB">
              <w:t>0775.331.777</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3EC6CDD" w:rsidR="001C77DD" w:rsidRPr="00337B4C" w:rsidRDefault="007859AF" w:rsidP="0046767F">
            <w:pPr>
              <w:ind w:firstLine="0"/>
              <w:rPr>
                <w:highlight w:val="yellow"/>
              </w:rPr>
            </w:pPr>
            <w:hyperlink r:id="rId8" w:history="1">
              <w:r w:rsidR="009041EB" w:rsidRPr="00E45181">
                <w:rPr>
                  <w:rStyle w:val="Hyperlink"/>
                </w:rPr>
                <w:t>ptnhan109@gmail.com</w:t>
              </w:r>
            </w:hyperlink>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7DBA3BE7" w:rsidR="001C77DD" w:rsidRDefault="001C77DD" w:rsidP="009041EB">
            <w:pPr>
              <w:ind w:firstLine="0"/>
            </w:pPr>
            <w:r>
              <w:t>Công Nghệ Phần Mềm K</w:t>
            </w:r>
            <w:r w:rsidR="009041EB">
              <w:t>60</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2EC4B855" w:rsidR="001C77DD" w:rsidRDefault="00741C7B" w:rsidP="0046767F">
            <w:pPr>
              <w:ind w:firstLine="0"/>
            </w:pPr>
            <w:r>
              <w:t>2024</w:t>
            </w:r>
          </w:p>
        </w:tc>
      </w:tr>
    </w:tbl>
    <w:p w14:paraId="780E2039" w14:textId="77777777" w:rsidR="001C77DD" w:rsidRPr="00337B4C" w:rsidRDefault="001C77DD" w:rsidP="001C77DD">
      <w:pPr>
        <w:ind w:firstLine="0"/>
        <w:rPr>
          <w:b/>
        </w:rPr>
      </w:pPr>
      <w:r w:rsidRPr="00337B4C">
        <w:rPr>
          <w:b/>
        </w:rPr>
        <w:t>2. Mục tiêu của ĐATN</w:t>
      </w:r>
    </w:p>
    <w:p w14:paraId="68E0649E" w14:textId="77777777" w:rsidR="009041EB" w:rsidRDefault="009041EB" w:rsidP="009041EB">
      <w:pPr>
        <w:rPr>
          <w:sz w:val="26"/>
          <w:szCs w:val="26"/>
        </w:rPr>
      </w:pPr>
      <w:r w:rsidRPr="009B4154">
        <w:rPr>
          <w:sz w:val="26"/>
          <w:szCs w:val="26"/>
        </w:rPr>
        <w:t xml:space="preserve">Nghiên cứu tổng quan về mô hình kỹ thuật </w:t>
      </w:r>
      <w:r>
        <w:rPr>
          <w:sz w:val="26"/>
          <w:szCs w:val="26"/>
        </w:rPr>
        <w:t>công nghệ</w:t>
      </w:r>
      <w:r w:rsidRPr="009B4154">
        <w:rPr>
          <w:sz w:val="26"/>
          <w:szCs w:val="26"/>
        </w:rPr>
        <w:t xml:space="preserve"> </w:t>
      </w:r>
    </w:p>
    <w:p w14:paraId="18C00C16" w14:textId="7DF49F2A" w:rsidR="009041EB" w:rsidRPr="009041EB" w:rsidRDefault="009041EB" w:rsidP="00DE7627">
      <w:pPr>
        <w:pStyle w:val="ListParagraph"/>
        <w:numPr>
          <w:ilvl w:val="0"/>
          <w:numId w:val="7"/>
        </w:numPr>
        <w:rPr>
          <w:sz w:val="26"/>
          <w:szCs w:val="26"/>
        </w:rPr>
      </w:pPr>
      <w:r w:rsidRPr="009041EB">
        <w:rPr>
          <w:sz w:val="26"/>
          <w:szCs w:val="26"/>
        </w:rPr>
        <w:t>ASP.NET API</w:t>
      </w:r>
    </w:p>
    <w:p w14:paraId="37280AB7" w14:textId="69AC7D99" w:rsidR="009041EB" w:rsidRDefault="00741C7B" w:rsidP="00DE7627">
      <w:pPr>
        <w:pStyle w:val="ListParagraph"/>
        <w:numPr>
          <w:ilvl w:val="0"/>
          <w:numId w:val="7"/>
        </w:numPr>
        <w:rPr>
          <w:sz w:val="26"/>
          <w:szCs w:val="26"/>
        </w:rPr>
      </w:pPr>
      <w:r>
        <w:rPr>
          <w:sz w:val="26"/>
          <w:szCs w:val="26"/>
        </w:rPr>
        <w:t>Angular 9</w:t>
      </w:r>
    </w:p>
    <w:p w14:paraId="041575D9" w14:textId="25353AD8" w:rsidR="009041EB" w:rsidRPr="009041EB" w:rsidRDefault="009041EB" w:rsidP="009041EB">
      <w:pPr>
        <w:rPr>
          <w:sz w:val="26"/>
          <w:szCs w:val="26"/>
        </w:rPr>
      </w:pPr>
      <w:r>
        <w:rPr>
          <w:sz w:val="26"/>
          <w:szCs w:val="26"/>
        </w:rPr>
        <w:t>Ứ</w:t>
      </w:r>
      <w:r w:rsidRPr="009041EB">
        <w:rPr>
          <w:sz w:val="26"/>
          <w:szCs w:val="26"/>
        </w:rPr>
        <w:t xml:space="preserve">ng dụng để xây dựng </w:t>
      </w:r>
      <w:r w:rsidR="001B797F">
        <w:rPr>
          <w:sz w:val="26"/>
          <w:szCs w:val="26"/>
        </w:rPr>
        <w:t>phần mềm</w:t>
      </w:r>
      <w:r w:rsidRPr="009041EB">
        <w:rPr>
          <w:sz w:val="26"/>
          <w:szCs w:val="26"/>
        </w:rPr>
        <w:t xml:space="preserve"> quản lý nhà trọ</w:t>
      </w:r>
    </w:p>
    <w:p w14:paraId="79769781" w14:textId="777FADA9" w:rsidR="001C77DD" w:rsidRPr="00337B4C" w:rsidRDefault="001C77DD" w:rsidP="001C77DD">
      <w:pPr>
        <w:ind w:firstLine="0"/>
        <w:rPr>
          <w:b/>
        </w:rPr>
      </w:pPr>
      <w:r w:rsidRPr="00337B4C">
        <w:rPr>
          <w:b/>
        </w:rPr>
        <w:t>3. Các nhiệm vụ cụ thể của ĐATN</w:t>
      </w:r>
    </w:p>
    <w:p w14:paraId="4255F53D" w14:textId="7AF9068A" w:rsidR="009041EB" w:rsidRPr="009B4154" w:rsidRDefault="009041EB" w:rsidP="009041EB">
      <w:pPr>
        <w:rPr>
          <w:sz w:val="26"/>
          <w:szCs w:val="26"/>
        </w:rPr>
      </w:pPr>
      <w:r w:rsidRPr="009B4154">
        <w:rPr>
          <w:sz w:val="26"/>
          <w:szCs w:val="26"/>
        </w:rPr>
        <w:t>- Nghiên cứu các kỹ thuật xây dựng ASP.NET</w:t>
      </w:r>
      <w:r w:rsidR="00741C7B">
        <w:rPr>
          <w:sz w:val="26"/>
          <w:szCs w:val="26"/>
        </w:rPr>
        <w:t xml:space="preserve"> API, Angular 9</w:t>
      </w:r>
    </w:p>
    <w:p w14:paraId="76ADEB37" w14:textId="1FF6DF83" w:rsidR="009041EB" w:rsidRPr="009B4154" w:rsidRDefault="009041EB" w:rsidP="009041EB">
      <w:pPr>
        <w:rPr>
          <w:sz w:val="26"/>
          <w:szCs w:val="26"/>
        </w:rPr>
      </w:pPr>
      <w:r w:rsidRPr="009B4154">
        <w:rPr>
          <w:sz w:val="26"/>
          <w:szCs w:val="26"/>
        </w:rPr>
        <w:t xml:space="preserve">- Ứng dụng xây dựng </w:t>
      </w:r>
      <w:r w:rsidR="0008743F">
        <w:rPr>
          <w:sz w:val="26"/>
          <w:szCs w:val="26"/>
        </w:rPr>
        <w:t>phần mềm</w:t>
      </w:r>
      <w:r>
        <w:rPr>
          <w:sz w:val="26"/>
          <w:szCs w:val="26"/>
        </w:rPr>
        <w:t xml:space="preserve"> quản lý nhà trọ</w:t>
      </w:r>
    </w:p>
    <w:p w14:paraId="5609B919" w14:textId="77777777" w:rsidR="001C77DD" w:rsidRPr="00337B4C" w:rsidRDefault="001C77DD" w:rsidP="001C77DD">
      <w:pPr>
        <w:ind w:firstLine="0"/>
        <w:rPr>
          <w:b/>
        </w:rPr>
      </w:pPr>
      <w:r w:rsidRPr="00337B4C">
        <w:rPr>
          <w:b/>
        </w:rPr>
        <w:t>4. Lời cam đoan của sinh viên:</w:t>
      </w:r>
    </w:p>
    <w:p w14:paraId="4E0EDABC" w14:textId="32D8C01D" w:rsidR="001C77DD" w:rsidRPr="00D950C8" w:rsidRDefault="001C77DD" w:rsidP="001C77DD">
      <w:r w:rsidRPr="00D950C8">
        <w:t xml:space="preserve">Tôi </w:t>
      </w:r>
      <w:r>
        <w:t>–</w:t>
      </w:r>
      <w:r w:rsidR="009041EB">
        <w:t xml:space="preserve"> Phạm Trọng Nhân </w:t>
      </w:r>
      <w:r>
        <w:t>– c</w:t>
      </w:r>
      <w:r w:rsidRPr="00D950C8">
        <w:t>am</w:t>
      </w:r>
      <w:r>
        <w:t xml:space="preserve"> </w:t>
      </w:r>
      <w:r w:rsidRPr="00D950C8">
        <w:t xml:space="preserve">kết ĐATN là công trình nghiên cứu của bản </w:t>
      </w:r>
      <w:r>
        <w:t>thân tôi dưới sự hướng dẫn của</w:t>
      </w:r>
      <w:r w:rsidR="009041EB">
        <w:t xml:space="preserve"> ThS. Hoàng Anh Đức</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8"/>
        <w:gridCol w:w="4410"/>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2EFD26D3" w:rsidR="001C77DD" w:rsidRPr="00CB3FD8" w:rsidRDefault="009041EB" w:rsidP="0046767F">
            <w:pPr>
              <w:jc w:val="center"/>
              <w:rPr>
                <w:i/>
                <w:iCs/>
              </w:rPr>
            </w:pPr>
            <w:r>
              <w:t>Phạm Trọng Nhân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6"/>
        <w:gridCol w:w="4412"/>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5E54E327" w:rsidR="001C77DD" w:rsidRPr="00CB3FD8" w:rsidRDefault="00AA2B20" w:rsidP="0046767F">
            <w:pPr>
              <w:jc w:val="center"/>
            </w:pPr>
            <w:r>
              <w:t>Hoàng Anh Đức</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167279512"/>
      <w:r>
        <w:lastRenderedPageBreak/>
        <w:t>TÓM TẮT NỘI DUNG ĐỒ ÁN TỐT NGHIỆP</w:t>
      </w:r>
      <w:bookmarkEnd w:id="3"/>
    </w:p>
    <w:p w14:paraId="72DF746E" w14:textId="4ADE99D0" w:rsidR="00DB25FA" w:rsidRDefault="00DB25FA" w:rsidP="00DB25FA">
      <w:r>
        <w:t xml:space="preserve">Đề tài “Xây dựng </w:t>
      </w:r>
      <w:r w:rsidR="00BF66D5">
        <w:t>phần mềm</w:t>
      </w:r>
      <w:r>
        <w:t xml:space="preserve"> quản lý nhà trọ” giới thiệu tổng quan về</w:t>
      </w:r>
      <w:r w:rsidR="00BF66D5">
        <w:t xml:space="preserve"> ASP.NET và Angular 13 và áp dụng để xây dựng phần mềm quản lý nhà trọ. Đồ án tốt nghiệp bao gồm bốn chương với nội dung tóm tắt từng chương như sau</w:t>
      </w:r>
    </w:p>
    <w:p w14:paraId="2C2D517A" w14:textId="2FDBC6B1" w:rsidR="00BF66D5" w:rsidRDefault="00BF66D5" w:rsidP="00DB25FA">
      <w:r>
        <w:t>Chương 1: Tình hình thực tế - về việc quản lý của các chủ nhà trọ và phân tích ưu nhược điểm của các phần mềm quản lý nhà trọ đang có trên thị trường, từ đó xây dựng mục tiêu của đồ án tốt nghiệp</w:t>
      </w:r>
    </w:p>
    <w:p w14:paraId="283764EA" w14:textId="7D19C2EB" w:rsidR="00BF66D5" w:rsidRDefault="00BF66D5" w:rsidP="00DB25FA">
      <w:r>
        <w:t>Chương 2: Tổng quan về cơ sở lý thuyết - của đồ án tốt nghiệp, các ngôn ngữ lập trình Csharp, nền tàng ASP NET và Angular Framework</w:t>
      </w:r>
    </w:p>
    <w:p w14:paraId="738D58CF" w14:textId="24F99814" w:rsidR="00BF66D5" w:rsidRDefault="00BF66D5" w:rsidP="00DB25FA">
      <w:r>
        <w:t>Chương 3: Phân tích thiết kế hệ thống – đây là nội dung quan trọng nhất của đồ án bao gồm các diễn giải về cấu trúc dữ liệu, các biểu đồ luồng hoạt động của hệ thống</w:t>
      </w:r>
    </w:p>
    <w:p w14:paraId="5D4E6EB2" w14:textId="293ACD44" w:rsidR="00BF66D5" w:rsidRDefault="00BF66D5" w:rsidP="00DB25FA">
      <w:r>
        <w:t>Chương 4 Cài đặt và chạy thử sản phẩm – Trình bày sản phẩm đã làm dựa vào cơ sở lý thuyết và phân tích thiết kế tại chương 2 và chương 3.</w:t>
      </w:r>
    </w:p>
    <w:p w14:paraId="2D5EF4C5" w14:textId="01829740" w:rsidR="001C77DD" w:rsidRDefault="001C77DD" w:rsidP="00DB25FA">
      <w:pPr>
        <w:jc w:val="center"/>
      </w:pPr>
      <w:r>
        <w:br w:type="page"/>
      </w:r>
      <w:r>
        <w:lastRenderedPageBreak/>
        <w:t>LỜI CẢM ƠN</w:t>
      </w:r>
    </w:p>
    <w:p w14:paraId="2EE0F086" w14:textId="3C3AD088" w:rsidR="001C77DD" w:rsidRDefault="001C77DD" w:rsidP="001C77DD">
      <w:r w:rsidRPr="00505902">
        <w:t>Trong</w:t>
      </w:r>
      <w:r w:rsidR="009041EB" w:rsidRPr="009041EB">
        <w:t xml:space="preserve"> </w:t>
      </w:r>
      <w:r w:rsidR="009041EB" w:rsidRPr="00423EAE">
        <w:t>thời gian làm đồ án tốt nghiệp, em đã nhận được nhiều sự giúp đỡ, đóng góp ý kiến và chỉ bảo nhiệt tình của thầy hướng dẫn và các thầy cô trong khoa - bộ môn Công nghệ phần mềm</w:t>
      </w:r>
      <w:r w:rsidR="009041EB">
        <w:t>.</w:t>
      </w:r>
    </w:p>
    <w:p w14:paraId="386600D5" w14:textId="31F6161D" w:rsidR="009041EB" w:rsidRDefault="009041EB" w:rsidP="001C77DD">
      <w:r w:rsidRPr="00423EAE">
        <w:t>Em xin gửi lời cảm ơn chân thành đến</w:t>
      </w:r>
      <w:r>
        <w:t xml:space="preserve"> thầy</w:t>
      </w:r>
      <w:r w:rsidRPr="00423EAE">
        <w:t xml:space="preserve"> ThS.Hoàng Anh Đức, giảng viên Bộ môn Công nghệ phần mềm - trường ĐH Mỏ - Địa Chất</w:t>
      </w:r>
      <w:r>
        <w:t xml:space="preserve"> Hà Nội</w:t>
      </w:r>
      <w:r w:rsidRPr="00423EAE">
        <w:t xml:space="preserve"> người đã tận tình hướng dẫn, chỉ bảo em trong suốt quá trình làm khoá luận.</w:t>
      </w:r>
    </w:p>
    <w:p w14:paraId="508F64CA" w14:textId="4E4D7B53" w:rsidR="009041EB" w:rsidRDefault="009041EB" w:rsidP="009041EB">
      <w:r w:rsidRPr="00423EAE">
        <w:t>Em cũng xin chân thành cảm ơn các thầy cô giáo trong Bộ môn Công nghệ phần mềm Trường Đại học Mỏ - Địa Chất đã dạy dỗ cho em kiến thức các môn chuyên ngành, giúp em có được cơ sở lý thuyết vững vàng và có nhiều góp ý qua những lần bảo vệ tiến độ để đồ án của em được tốt hơn.</w:t>
      </w:r>
    </w:p>
    <w:p w14:paraId="281A8282" w14:textId="1C0D8900" w:rsidR="009041EB" w:rsidRPr="00423EAE" w:rsidRDefault="009041EB" w:rsidP="009041EB">
      <w:r>
        <w:t>Em xin chân thành cảm ơn.</w:t>
      </w:r>
    </w:p>
    <w:p w14:paraId="48BB2669" w14:textId="77777777" w:rsidR="009041EB" w:rsidRDefault="009041EB" w:rsidP="001C77DD"/>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4" w:name="_Toc167279513"/>
      <w:r>
        <w:lastRenderedPageBreak/>
        <w:t>MỤC LỤC</w:t>
      </w:r>
      <w:bookmarkEnd w:id="0"/>
      <w:bookmarkEnd w:id="4"/>
    </w:p>
    <w:p w14:paraId="51AE168F" w14:textId="77777777" w:rsidR="00E643EE"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67279511" w:history="1">
        <w:r w:rsidR="00E643EE" w:rsidRPr="00554BF2">
          <w:rPr>
            <w:rStyle w:val="Hyperlink"/>
          </w:rPr>
          <w:t>PHIẾU GIAO NHIỆM VỤ ĐỒ ÁN TỐT NGHIỆP</w:t>
        </w:r>
        <w:r w:rsidR="00E643EE">
          <w:rPr>
            <w:webHidden/>
          </w:rPr>
          <w:tab/>
        </w:r>
        <w:r w:rsidR="00E643EE">
          <w:rPr>
            <w:webHidden/>
          </w:rPr>
          <w:fldChar w:fldCharType="begin"/>
        </w:r>
        <w:r w:rsidR="00E643EE">
          <w:rPr>
            <w:webHidden/>
          </w:rPr>
          <w:instrText xml:space="preserve"> PAGEREF _Toc167279511 \h </w:instrText>
        </w:r>
        <w:r w:rsidR="00E643EE">
          <w:rPr>
            <w:webHidden/>
          </w:rPr>
        </w:r>
        <w:r w:rsidR="00E643EE">
          <w:rPr>
            <w:webHidden/>
          </w:rPr>
          <w:fldChar w:fldCharType="separate"/>
        </w:r>
        <w:r w:rsidR="00E643EE">
          <w:rPr>
            <w:webHidden/>
          </w:rPr>
          <w:t>I</w:t>
        </w:r>
        <w:r w:rsidR="00E643EE">
          <w:rPr>
            <w:webHidden/>
          </w:rPr>
          <w:fldChar w:fldCharType="end"/>
        </w:r>
      </w:hyperlink>
    </w:p>
    <w:p w14:paraId="1EA446FD" w14:textId="77777777" w:rsidR="00E643EE" w:rsidRDefault="007859AF">
      <w:pPr>
        <w:pStyle w:val="TOC1"/>
        <w:rPr>
          <w:rFonts w:asciiTheme="minorHAnsi" w:eastAsiaTheme="minorEastAsia" w:hAnsiTheme="minorHAnsi" w:cstheme="minorBidi"/>
          <w:sz w:val="22"/>
          <w:szCs w:val="22"/>
        </w:rPr>
      </w:pPr>
      <w:hyperlink w:anchor="_Toc167279512" w:history="1">
        <w:r w:rsidR="00E643EE" w:rsidRPr="00554BF2">
          <w:rPr>
            <w:rStyle w:val="Hyperlink"/>
          </w:rPr>
          <w:t>TÓM TẮT NỘI DUNG ĐỒ ÁN TỐT NGHIỆP</w:t>
        </w:r>
        <w:r w:rsidR="00E643EE">
          <w:rPr>
            <w:webHidden/>
          </w:rPr>
          <w:tab/>
        </w:r>
        <w:r w:rsidR="00E643EE">
          <w:rPr>
            <w:webHidden/>
          </w:rPr>
          <w:fldChar w:fldCharType="begin"/>
        </w:r>
        <w:r w:rsidR="00E643EE">
          <w:rPr>
            <w:webHidden/>
          </w:rPr>
          <w:instrText xml:space="preserve"> PAGEREF _Toc167279512 \h </w:instrText>
        </w:r>
        <w:r w:rsidR="00E643EE">
          <w:rPr>
            <w:webHidden/>
          </w:rPr>
        </w:r>
        <w:r w:rsidR="00E643EE">
          <w:rPr>
            <w:webHidden/>
          </w:rPr>
          <w:fldChar w:fldCharType="separate"/>
        </w:r>
        <w:r w:rsidR="00E643EE">
          <w:rPr>
            <w:webHidden/>
          </w:rPr>
          <w:t>III</w:t>
        </w:r>
        <w:r w:rsidR="00E643EE">
          <w:rPr>
            <w:webHidden/>
          </w:rPr>
          <w:fldChar w:fldCharType="end"/>
        </w:r>
      </w:hyperlink>
    </w:p>
    <w:p w14:paraId="1F4425FD" w14:textId="77777777" w:rsidR="00E643EE" w:rsidRDefault="007859AF">
      <w:pPr>
        <w:pStyle w:val="TOC1"/>
        <w:rPr>
          <w:rFonts w:asciiTheme="minorHAnsi" w:eastAsiaTheme="minorEastAsia" w:hAnsiTheme="minorHAnsi" w:cstheme="minorBidi"/>
          <w:sz w:val="22"/>
          <w:szCs w:val="22"/>
        </w:rPr>
      </w:pPr>
      <w:hyperlink w:anchor="_Toc167279513" w:history="1">
        <w:r w:rsidR="00E643EE" w:rsidRPr="00554BF2">
          <w:rPr>
            <w:rStyle w:val="Hyperlink"/>
          </w:rPr>
          <w:t>MỤC LỤC</w:t>
        </w:r>
        <w:r w:rsidR="00E643EE">
          <w:rPr>
            <w:webHidden/>
          </w:rPr>
          <w:tab/>
        </w:r>
        <w:r w:rsidR="00E643EE">
          <w:rPr>
            <w:webHidden/>
          </w:rPr>
          <w:fldChar w:fldCharType="begin"/>
        </w:r>
        <w:r w:rsidR="00E643EE">
          <w:rPr>
            <w:webHidden/>
          </w:rPr>
          <w:instrText xml:space="preserve"> PAGEREF _Toc167279513 \h </w:instrText>
        </w:r>
        <w:r w:rsidR="00E643EE">
          <w:rPr>
            <w:webHidden/>
          </w:rPr>
        </w:r>
        <w:r w:rsidR="00E643EE">
          <w:rPr>
            <w:webHidden/>
          </w:rPr>
          <w:fldChar w:fldCharType="separate"/>
        </w:r>
        <w:r w:rsidR="00E643EE">
          <w:rPr>
            <w:webHidden/>
          </w:rPr>
          <w:t>V</w:t>
        </w:r>
        <w:r w:rsidR="00E643EE">
          <w:rPr>
            <w:webHidden/>
          </w:rPr>
          <w:fldChar w:fldCharType="end"/>
        </w:r>
      </w:hyperlink>
    </w:p>
    <w:p w14:paraId="147218BB" w14:textId="77777777" w:rsidR="00E643EE" w:rsidRDefault="007859AF">
      <w:pPr>
        <w:pStyle w:val="TOC1"/>
        <w:rPr>
          <w:rFonts w:asciiTheme="minorHAnsi" w:eastAsiaTheme="minorEastAsia" w:hAnsiTheme="minorHAnsi" w:cstheme="minorBidi"/>
          <w:sz w:val="22"/>
          <w:szCs w:val="22"/>
        </w:rPr>
      </w:pPr>
      <w:hyperlink w:anchor="_Toc167279514" w:history="1">
        <w:r w:rsidR="00E643EE" w:rsidRPr="00554BF2">
          <w:rPr>
            <w:rStyle w:val="Hyperlink"/>
          </w:rPr>
          <w:t>DANH MỤC CÁC HÌNH VẼ</w:t>
        </w:r>
        <w:r w:rsidR="00E643EE">
          <w:rPr>
            <w:webHidden/>
          </w:rPr>
          <w:tab/>
        </w:r>
        <w:r w:rsidR="00E643EE">
          <w:rPr>
            <w:webHidden/>
          </w:rPr>
          <w:fldChar w:fldCharType="begin"/>
        </w:r>
        <w:r w:rsidR="00E643EE">
          <w:rPr>
            <w:webHidden/>
          </w:rPr>
          <w:instrText xml:space="preserve"> PAGEREF _Toc167279514 \h </w:instrText>
        </w:r>
        <w:r w:rsidR="00E643EE">
          <w:rPr>
            <w:webHidden/>
          </w:rPr>
        </w:r>
        <w:r w:rsidR="00E643EE">
          <w:rPr>
            <w:webHidden/>
          </w:rPr>
          <w:fldChar w:fldCharType="separate"/>
        </w:r>
        <w:r w:rsidR="00E643EE">
          <w:rPr>
            <w:webHidden/>
          </w:rPr>
          <w:t>VIII</w:t>
        </w:r>
        <w:r w:rsidR="00E643EE">
          <w:rPr>
            <w:webHidden/>
          </w:rPr>
          <w:fldChar w:fldCharType="end"/>
        </w:r>
      </w:hyperlink>
    </w:p>
    <w:p w14:paraId="782B6BC9" w14:textId="77777777" w:rsidR="00E643EE" w:rsidRDefault="007859AF">
      <w:pPr>
        <w:pStyle w:val="TOC1"/>
        <w:rPr>
          <w:rFonts w:asciiTheme="minorHAnsi" w:eastAsiaTheme="minorEastAsia" w:hAnsiTheme="minorHAnsi" w:cstheme="minorBidi"/>
          <w:sz w:val="22"/>
          <w:szCs w:val="22"/>
        </w:rPr>
      </w:pPr>
      <w:hyperlink w:anchor="_Toc167279515" w:history="1">
        <w:r w:rsidR="00E643EE" w:rsidRPr="00554BF2">
          <w:rPr>
            <w:rStyle w:val="Hyperlink"/>
          </w:rPr>
          <w:t>DANH MỤC CÁC BẢNG BIỂU</w:t>
        </w:r>
        <w:r w:rsidR="00E643EE">
          <w:rPr>
            <w:webHidden/>
          </w:rPr>
          <w:tab/>
        </w:r>
        <w:r w:rsidR="00E643EE">
          <w:rPr>
            <w:webHidden/>
          </w:rPr>
          <w:fldChar w:fldCharType="begin"/>
        </w:r>
        <w:r w:rsidR="00E643EE">
          <w:rPr>
            <w:webHidden/>
          </w:rPr>
          <w:instrText xml:space="preserve"> PAGEREF _Toc167279515 \h </w:instrText>
        </w:r>
        <w:r w:rsidR="00E643EE">
          <w:rPr>
            <w:webHidden/>
          </w:rPr>
        </w:r>
        <w:r w:rsidR="00E643EE">
          <w:rPr>
            <w:webHidden/>
          </w:rPr>
          <w:fldChar w:fldCharType="separate"/>
        </w:r>
        <w:r w:rsidR="00E643EE">
          <w:rPr>
            <w:webHidden/>
          </w:rPr>
          <w:t>X</w:t>
        </w:r>
        <w:r w:rsidR="00E643EE">
          <w:rPr>
            <w:webHidden/>
          </w:rPr>
          <w:fldChar w:fldCharType="end"/>
        </w:r>
      </w:hyperlink>
    </w:p>
    <w:p w14:paraId="34D30484" w14:textId="77777777" w:rsidR="00E643EE" w:rsidRDefault="007859AF">
      <w:pPr>
        <w:pStyle w:val="TOC1"/>
        <w:rPr>
          <w:rFonts w:asciiTheme="minorHAnsi" w:eastAsiaTheme="minorEastAsia" w:hAnsiTheme="minorHAnsi" w:cstheme="minorBidi"/>
          <w:sz w:val="22"/>
          <w:szCs w:val="22"/>
        </w:rPr>
      </w:pPr>
      <w:hyperlink w:anchor="_Toc167279516" w:history="1">
        <w:r w:rsidR="00E643EE" w:rsidRPr="00554BF2">
          <w:rPr>
            <w:rStyle w:val="Hyperlink"/>
          </w:rPr>
          <w:t>Danh mục các từ viết tắt</w:t>
        </w:r>
        <w:r w:rsidR="00E643EE">
          <w:rPr>
            <w:webHidden/>
          </w:rPr>
          <w:tab/>
        </w:r>
        <w:r w:rsidR="00E643EE">
          <w:rPr>
            <w:webHidden/>
          </w:rPr>
          <w:fldChar w:fldCharType="begin"/>
        </w:r>
        <w:r w:rsidR="00E643EE">
          <w:rPr>
            <w:webHidden/>
          </w:rPr>
          <w:instrText xml:space="preserve"> PAGEREF _Toc167279516 \h </w:instrText>
        </w:r>
        <w:r w:rsidR="00E643EE">
          <w:rPr>
            <w:webHidden/>
          </w:rPr>
        </w:r>
        <w:r w:rsidR="00E643EE">
          <w:rPr>
            <w:webHidden/>
          </w:rPr>
          <w:fldChar w:fldCharType="separate"/>
        </w:r>
        <w:r w:rsidR="00E643EE">
          <w:rPr>
            <w:webHidden/>
          </w:rPr>
          <w:t>XI</w:t>
        </w:r>
        <w:r w:rsidR="00E643EE">
          <w:rPr>
            <w:webHidden/>
          </w:rPr>
          <w:fldChar w:fldCharType="end"/>
        </w:r>
      </w:hyperlink>
    </w:p>
    <w:p w14:paraId="1E611798" w14:textId="77777777" w:rsidR="00E643EE" w:rsidRDefault="007859AF">
      <w:pPr>
        <w:pStyle w:val="TOC1"/>
        <w:rPr>
          <w:rFonts w:asciiTheme="minorHAnsi" w:eastAsiaTheme="minorEastAsia" w:hAnsiTheme="minorHAnsi" w:cstheme="minorBidi"/>
          <w:sz w:val="22"/>
          <w:szCs w:val="22"/>
        </w:rPr>
      </w:pPr>
      <w:hyperlink w:anchor="_Toc167279517" w:history="1">
        <w:r w:rsidR="00E643EE" w:rsidRPr="00554BF2">
          <w:rPr>
            <w:rStyle w:val="Hyperlink"/>
          </w:rPr>
          <w:t>MỞ ĐẦU</w:t>
        </w:r>
        <w:r w:rsidR="00E643EE">
          <w:rPr>
            <w:webHidden/>
          </w:rPr>
          <w:tab/>
        </w:r>
        <w:r w:rsidR="00E643EE">
          <w:rPr>
            <w:webHidden/>
          </w:rPr>
          <w:fldChar w:fldCharType="begin"/>
        </w:r>
        <w:r w:rsidR="00E643EE">
          <w:rPr>
            <w:webHidden/>
          </w:rPr>
          <w:instrText xml:space="preserve"> PAGEREF _Toc167279517 \h </w:instrText>
        </w:r>
        <w:r w:rsidR="00E643EE">
          <w:rPr>
            <w:webHidden/>
          </w:rPr>
        </w:r>
        <w:r w:rsidR="00E643EE">
          <w:rPr>
            <w:webHidden/>
          </w:rPr>
          <w:fldChar w:fldCharType="separate"/>
        </w:r>
        <w:r w:rsidR="00E643EE">
          <w:rPr>
            <w:webHidden/>
          </w:rPr>
          <w:t>1</w:t>
        </w:r>
        <w:r w:rsidR="00E643EE">
          <w:rPr>
            <w:webHidden/>
          </w:rPr>
          <w:fldChar w:fldCharType="end"/>
        </w:r>
      </w:hyperlink>
    </w:p>
    <w:p w14:paraId="0DD2DB51" w14:textId="77777777" w:rsidR="00E643EE" w:rsidRDefault="007859AF">
      <w:pPr>
        <w:pStyle w:val="TOC1"/>
        <w:rPr>
          <w:rFonts w:asciiTheme="minorHAnsi" w:eastAsiaTheme="minorEastAsia" w:hAnsiTheme="minorHAnsi" w:cstheme="minorBidi"/>
          <w:sz w:val="22"/>
          <w:szCs w:val="22"/>
        </w:rPr>
      </w:pPr>
      <w:hyperlink w:anchor="_Toc167279518" w:history="1">
        <w:r w:rsidR="00E643EE" w:rsidRPr="00554BF2">
          <w:rPr>
            <w:rStyle w:val="Hyperlink"/>
          </w:rPr>
          <w:t>CHƯƠNG 1 TỔNG QUAN</w:t>
        </w:r>
        <w:r w:rsidR="00E643EE">
          <w:rPr>
            <w:webHidden/>
          </w:rPr>
          <w:tab/>
        </w:r>
        <w:r w:rsidR="00E643EE">
          <w:rPr>
            <w:webHidden/>
          </w:rPr>
          <w:fldChar w:fldCharType="begin"/>
        </w:r>
        <w:r w:rsidR="00E643EE">
          <w:rPr>
            <w:webHidden/>
          </w:rPr>
          <w:instrText xml:space="preserve"> PAGEREF _Toc167279518 \h </w:instrText>
        </w:r>
        <w:r w:rsidR="00E643EE">
          <w:rPr>
            <w:webHidden/>
          </w:rPr>
        </w:r>
        <w:r w:rsidR="00E643EE">
          <w:rPr>
            <w:webHidden/>
          </w:rPr>
          <w:fldChar w:fldCharType="separate"/>
        </w:r>
        <w:r w:rsidR="00E643EE">
          <w:rPr>
            <w:webHidden/>
          </w:rPr>
          <w:t>2</w:t>
        </w:r>
        <w:r w:rsidR="00E643EE">
          <w:rPr>
            <w:webHidden/>
          </w:rPr>
          <w:fldChar w:fldCharType="end"/>
        </w:r>
      </w:hyperlink>
    </w:p>
    <w:p w14:paraId="6D3475A2" w14:textId="77777777" w:rsidR="00E643EE" w:rsidRDefault="007859AF">
      <w:pPr>
        <w:pStyle w:val="TOC2"/>
        <w:rPr>
          <w:rFonts w:asciiTheme="minorHAnsi" w:eastAsiaTheme="minorEastAsia" w:hAnsiTheme="minorHAnsi" w:cstheme="minorBidi"/>
          <w:noProof/>
          <w:sz w:val="22"/>
          <w:szCs w:val="22"/>
        </w:rPr>
      </w:pPr>
      <w:hyperlink w:anchor="_Toc167279519" w:history="1">
        <w:r w:rsidR="00E643EE" w:rsidRPr="00554BF2">
          <w:rPr>
            <w:rStyle w:val="Hyperlink"/>
            <w:noProof/>
          </w:rPr>
          <w:t>1.1 Khảo sát tình hình thực tế</w:t>
        </w:r>
        <w:r w:rsidR="00E643EE">
          <w:rPr>
            <w:noProof/>
            <w:webHidden/>
          </w:rPr>
          <w:tab/>
        </w:r>
        <w:r w:rsidR="00E643EE">
          <w:rPr>
            <w:noProof/>
            <w:webHidden/>
          </w:rPr>
          <w:fldChar w:fldCharType="begin"/>
        </w:r>
        <w:r w:rsidR="00E643EE">
          <w:rPr>
            <w:noProof/>
            <w:webHidden/>
          </w:rPr>
          <w:instrText xml:space="preserve"> PAGEREF _Toc167279519 \h </w:instrText>
        </w:r>
        <w:r w:rsidR="00E643EE">
          <w:rPr>
            <w:noProof/>
            <w:webHidden/>
          </w:rPr>
        </w:r>
        <w:r w:rsidR="00E643EE">
          <w:rPr>
            <w:noProof/>
            <w:webHidden/>
          </w:rPr>
          <w:fldChar w:fldCharType="separate"/>
        </w:r>
        <w:r w:rsidR="00E643EE">
          <w:rPr>
            <w:noProof/>
            <w:webHidden/>
          </w:rPr>
          <w:t>2</w:t>
        </w:r>
        <w:r w:rsidR="00E643EE">
          <w:rPr>
            <w:noProof/>
            <w:webHidden/>
          </w:rPr>
          <w:fldChar w:fldCharType="end"/>
        </w:r>
      </w:hyperlink>
    </w:p>
    <w:p w14:paraId="1091C56F" w14:textId="77777777" w:rsidR="00E643EE" w:rsidRDefault="007859AF">
      <w:pPr>
        <w:pStyle w:val="TOC2"/>
        <w:rPr>
          <w:rFonts w:asciiTheme="minorHAnsi" w:eastAsiaTheme="minorEastAsia" w:hAnsiTheme="minorHAnsi" w:cstheme="minorBidi"/>
          <w:noProof/>
          <w:sz w:val="22"/>
          <w:szCs w:val="22"/>
        </w:rPr>
      </w:pPr>
      <w:hyperlink w:anchor="_Toc167279520" w:history="1">
        <w:r w:rsidR="00E643EE" w:rsidRPr="00554BF2">
          <w:rPr>
            <w:rStyle w:val="Hyperlink"/>
            <w:noProof/>
          </w:rPr>
          <w:t>1.2 Phân tích ưu, nhược điểm các hệ thống đã có</w:t>
        </w:r>
        <w:r w:rsidR="00E643EE">
          <w:rPr>
            <w:noProof/>
            <w:webHidden/>
          </w:rPr>
          <w:tab/>
        </w:r>
        <w:r w:rsidR="00E643EE">
          <w:rPr>
            <w:noProof/>
            <w:webHidden/>
          </w:rPr>
          <w:fldChar w:fldCharType="begin"/>
        </w:r>
        <w:r w:rsidR="00E643EE">
          <w:rPr>
            <w:noProof/>
            <w:webHidden/>
          </w:rPr>
          <w:instrText xml:space="preserve"> PAGEREF _Toc167279520 \h </w:instrText>
        </w:r>
        <w:r w:rsidR="00E643EE">
          <w:rPr>
            <w:noProof/>
            <w:webHidden/>
          </w:rPr>
        </w:r>
        <w:r w:rsidR="00E643EE">
          <w:rPr>
            <w:noProof/>
            <w:webHidden/>
          </w:rPr>
          <w:fldChar w:fldCharType="separate"/>
        </w:r>
        <w:r w:rsidR="00E643EE">
          <w:rPr>
            <w:noProof/>
            <w:webHidden/>
          </w:rPr>
          <w:t>3</w:t>
        </w:r>
        <w:r w:rsidR="00E643EE">
          <w:rPr>
            <w:noProof/>
            <w:webHidden/>
          </w:rPr>
          <w:fldChar w:fldCharType="end"/>
        </w:r>
      </w:hyperlink>
    </w:p>
    <w:p w14:paraId="434FF749" w14:textId="77777777" w:rsidR="00E643EE" w:rsidRDefault="007859AF">
      <w:pPr>
        <w:pStyle w:val="TOC2"/>
        <w:rPr>
          <w:rFonts w:asciiTheme="minorHAnsi" w:eastAsiaTheme="minorEastAsia" w:hAnsiTheme="minorHAnsi" w:cstheme="minorBidi"/>
          <w:noProof/>
          <w:sz w:val="22"/>
          <w:szCs w:val="22"/>
        </w:rPr>
      </w:pPr>
      <w:hyperlink w:anchor="_Toc167279521" w:history="1">
        <w:r w:rsidR="00E643EE" w:rsidRPr="00554BF2">
          <w:rPr>
            <w:rStyle w:val="Hyperlink"/>
            <w:noProof/>
          </w:rPr>
          <w:t>1.3 Mục tiêu xây dựng</w:t>
        </w:r>
        <w:r w:rsidR="00E643EE">
          <w:rPr>
            <w:noProof/>
            <w:webHidden/>
          </w:rPr>
          <w:tab/>
        </w:r>
        <w:r w:rsidR="00E643EE">
          <w:rPr>
            <w:noProof/>
            <w:webHidden/>
          </w:rPr>
          <w:fldChar w:fldCharType="begin"/>
        </w:r>
        <w:r w:rsidR="00E643EE">
          <w:rPr>
            <w:noProof/>
            <w:webHidden/>
          </w:rPr>
          <w:instrText xml:space="preserve"> PAGEREF _Toc167279521 \h </w:instrText>
        </w:r>
        <w:r w:rsidR="00E643EE">
          <w:rPr>
            <w:noProof/>
            <w:webHidden/>
          </w:rPr>
        </w:r>
        <w:r w:rsidR="00E643EE">
          <w:rPr>
            <w:noProof/>
            <w:webHidden/>
          </w:rPr>
          <w:fldChar w:fldCharType="separate"/>
        </w:r>
        <w:r w:rsidR="00E643EE">
          <w:rPr>
            <w:noProof/>
            <w:webHidden/>
          </w:rPr>
          <w:t>6</w:t>
        </w:r>
        <w:r w:rsidR="00E643EE">
          <w:rPr>
            <w:noProof/>
            <w:webHidden/>
          </w:rPr>
          <w:fldChar w:fldCharType="end"/>
        </w:r>
      </w:hyperlink>
    </w:p>
    <w:p w14:paraId="6DCE7BB1" w14:textId="77777777" w:rsidR="00E643EE" w:rsidRDefault="007859AF">
      <w:pPr>
        <w:pStyle w:val="TOC1"/>
        <w:rPr>
          <w:rFonts w:asciiTheme="minorHAnsi" w:eastAsiaTheme="minorEastAsia" w:hAnsiTheme="minorHAnsi" w:cstheme="minorBidi"/>
          <w:sz w:val="22"/>
          <w:szCs w:val="22"/>
        </w:rPr>
      </w:pPr>
      <w:hyperlink w:anchor="_Toc167279522" w:history="1">
        <w:r w:rsidR="00E643EE" w:rsidRPr="00554BF2">
          <w:rPr>
            <w:rStyle w:val="Hyperlink"/>
          </w:rPr>
          <w:t>CHƯƠNG 2 CƠ SỞ LÝ THUYẾT</w:t>
        </w:r>
        <w:r w:rsidR="00E643EE">
          <w:rPr>
            <w:webHidden/>
          </w:rPr>
          <w:tab/>
        </w:r>
        <w:r w:rsidR="00E643EE">
          <w:rPr>
            <w:webHidden/>
          </w:rPr>
          <w:fldChar w:fldCharType="begin"/>
        </w:r>
        <w:r w:rsidR="00E643EE">
          <w:rPr>
            <w:webHidden/>
          </w:rPr>
          <w:instrText xml:space="preserve"> PAGEREF _Toc167279522 \h </w:instrText>
        </w:r>
        <w:r w:rsidR="00E643EE">
          <w:rPr>
            <w:webHidden/>
          </w:rPr>
        </w:r>
        <w:r w:rsidR="00E643EE">
          <w:rPr>
            <w:webHidden/>
          </w:rPr>
          <w:fldChar w:fldCharType="separate"/>
        </w:r>
        <w:r w:rsidR="00E643EE">
          <w:rPr>
            <w:webHidden/>
          </w:rPr>
          <w:t>6</w:t>
        </w:r>
        <w:r w:rsidR="00E643EE">
          <w:rPr>
            <w:webHidden/>
          </w:rPr>
          <w:fldChar w:fldCharType="end"/>
        </w:r>
      </w:hyperlink>
    </w:p>
    <w:p w14:paraId="256C1CC7" w14:textId="77777777" w:rsidR="00E643EE" w:rsidRDefault="007859AF">
      <w:pPr>
        <w:pStyle w:val="TOC2"/>
        <w:rPr>
          <w:rFonts w:asciiTheme="minorHAnsi" w:eastAsiaTheme="minorEastAsia" w:hAnsiTheme="minorHAnsi" w:cstheme="minorBidi"/>
          <w:noProof/>
          <w:sz w:val="22"/>
          <w:szCs w:val="22"/>
        </w:rPr>
      </w:pPr>
      <w:hyperlink w:anchor="_Toc167279523" w:history="1">
        <w:r w:rsidR="00E643EE" w:rsidRPr="00554BF2">
          <w:rPr>
            <w:rStyle w:val="Hyperlink"/>
            <w:noProof/>
          </w:rPr>
          <w:t>2.1 Tổng quan ASP NET CORE</w:t>
        </w:r>
        <w:r w:rsidR="00E643EE">
          <w:rPr>
            <w:noProof/>
            <w:webHidden/>
          </w:rPr>
          <w:tab/>
        </w:r>
        <w:r w:rsidR="00E643EE">
          <w:rPr>
            <w:noProof/>
            <w:webHidden/>
          </w:rPr>
          <w:fldChar w:fldCharType="begin"/>
        </w:r>
        <w:r w:rsidR="00E643EE">
          <w:rPr>
            <w:noProof/>
            <w:webHidden/>
          </w:rPr>
          <w:instrText xml:space="preserve"> PAGEREF _Toc167279523 \h </w:instrText>
        </w:r>
        <w:r w:rsidR="00E643EE">
          <w:rPr>
            <w:noProof/>
            <w:webHidden/>
          </w:rPr>
        </w:r>
        <w:r w:rsidR="00E643EE">
          <w:rPr>
            <w:noProof/>
            <w:webHidden/>
          </w:rPr>
          <w:fldChar w:fldCharType="separate"/>
        </w:r>
        <w:r w:rsidR="00E643EE">
          <w:rPr>
            <w:noProof/>
            <w:webHidden/>
          </w:rPr>
          <w:t>6</w:t>
        </w:r>
        <w:r w:rsidR="00E643EE">
          <w:rPr>
            <w:noProof/>
            <w:webHidden/>
          </w:rPr>
          <w:fldChar w:fldCharType="end"/>
        </w:r>
      </w:hyperlink>
    </w:p>
    <w:p w14:paraId="3F98D24A"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24" w:history="1">
        <w:r w:rsidR="00E643EE" w:rsidRPr="00554BF2">
          <w:rPr>
            <w:rStyle w:val="Hyperlink"/>
            <w:noProof/>
          </w:rPr>
          <w:t>2.1.1 Tổng quan ASP NET</w:t>
        </w:r>
        <w:r w:rsidR="00E643EE">
          <w:rPr>
            <w:noProof/>
            <w:webHidden/>
          </w:rPr>
          <w:tab/>
        </w:r>
        <w:r w:rsidR="00E643EE">
          <w:rPr>
            <w:noProof/>
            <w:webHidden/>
          </w:rPr>
          <w:fldChar w:fldCharType="begin"/>
        </w:r>
        <w:r w:rsidR="00E643EE">
          <w:rPr>
            <w:noProof/>
            <w:webHidden/>
          </w:rPr>
          <w:instrText xml:space="preserve"> PAGEREF _Toc167279524 \h </w:instrText>
        </w:r>
        <w:r w:rsidR="00E643EE">
          <w:rPr>
            <w:noProof/>
            <w:webHidden/>
          </w:rPr>
        </w:r>
        <w:r w:rsidR="00E643EE">
          <w:rPr>
            <w:noProof/>
            <w:webHidden/>
          </w:rPr>
          <w:fldChar w:fldCharType="separate"/>
        </w:r>
        <w:r w:rsidR="00E643EE">
          <w:rPr>
            <w:noProof/>
            <w:webHidden/>
          </w:rPr>
          <w:t>6</w:t>
        </w:r>
        <w:r w:rsidR="00E643EE">
          <w:rPr>
            <w:noProof/>
            <w:webHidden/>
          </w:rPr>
          <w:fldChar w:fldCharType="end"/>
        </w:r>
      </w:hyperlink>
    </w:p>
    <w:p w14:paraId="64C82C1C"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25" w:history="1">
        <w:r w:rsidR="00E643EE" w:rsidRPr="00554BF2">
          <w:rPr>
            <w:rStyle w:val="Hyperlink"/>
            <w:noProof/>
          </w:rPr>
          <w:t>2.1.2 Tổng quan ASP NET Core</w:t>
        </w:r>
        <w:r w:rsidR="00E643EE">
          <w:rPr>
            <w:noProof/>
            <w:webHidden/>
          </w:rPr>
          <w:tab/>
        </w:r>
        <w:r w:rsidR="00E643EE">
          <w:rPr>
            <w:noProof/>
            <w:webHidden/>
          </w:rPr>
          <w:fldChar w:fldCharType="begin"/>
        </w:r>
        <w:r w:rsidR="00E643EE">
          <w:rPr>
            <w:noProof/>
            <w:webHidden/>
          </w:rPr>
          <w:instrText xml:space="preserve"> PAGEREF _Toc167279525 \h </w:instrText>
        </w:r>
        <w:r w:rsidR="00E643EE">
          <w:rPr>
            <w:noProof/>
            <w:webHidden/>
          </w:rPr>
        </w:r>
        <w:r w:rsidR="00E643EE">
          <w:rPr>
            <w:noProof/>
            <w:webHidden/>
          </w:rPr>
          <w:fldChar w:fldCharType="separate"/>
        </w:r>
        <w:r w:rsidR="00E643EE">
          <w:rPr>
            <w:noProof/>
            <w:webHidden/>
          </w:rPr>
          <w:t>8</w:t>
        </w:r>
        <w:r w:rsidR="00E643EE">
          <w:rPr>
            <w:noProof/>
            <w:webHidden/>
          </w:rPr>
          <w:fldChar w:fldCharType="end"/>
        </w:r>
      </w:hyperlink>
    </w:p>
    <w:p w14:paraId="6E511618"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26" w:history="1">
        <w:r w:rsidR="00E643EE" w:rsidRPr="00554BF2">
          <w:rPr>
            <w:rStyle w:val="Hyperlink"/>
            <w:noProof/>
          </w:rPr>
          <w:t>2.1.3 Tổng quan về Web API</w:t>
        </w:r>
        <w:r w:rsidR="00E643EE">
          <w:rPr>
            <w:noProof/>
            <w:webHidden/>
          </w:rPr>
          <w:tab/>
        </w:r>
        <w:r w:rsidR="00E643EE">
          <w:rPr>
            <w:noProof/>
            <w:webHidden/>
          </w:rPr>
          <w:fldChar w:fldCharType="begin"/>
        </w:r>
        <w:r w:rsidR="00E643EE">
          <w:rPr>
            <w:noProof/>
            <w:webHidden/>
          </w:rPr>
          <w:instrText xml:space="preserve"> PAGEREF _Toc167279526 \h </w:instrText>
        </w:r>
        <w:r w:rsidR="00E643EE">
          <w:rPr>
            <w:noProof/>
            <w:webHidden/>
          </w:rPr>
        </w:r>
        <w:r w:rsidR="00E643EE">
          <w:rPr>
            <w:noProof/>
            <w:webHidden/>
          </w:rPr>
          <w:fldChar w:fldCharType="separate"/>
        </w:r>
        <w:r w:rsidR="00E643EE">
          <w:rPr>
            <w:noProof/>
            <w:webHidden/>
          </w:rPr>
          <w:t>9</w:t>
        </w:r>
        <w:r w:rsidR="00E643EE">
          <w:rPr>
            <w:noProof/>
            <w:webHidden/>
          </w:rPr>
          <w:fldChar w:fldCharType="end"/>
        </w:r>
      </w:hyperlink>
    </w:p>
    <w:p w14:paraId="37C99473"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27" w:history="1">
        <w:r w:rsidR="00E643EE" w:rsidRPr="00554BF2">
          <w:rPr>
            <w:rStyle w:val="Hyperlink"/>
            <w:noProof/>
          </w:rPr>
          <w:t>2.1.4 Kiểu dữ liệu JSON</w:t>
        </w:r>
        <w:r w:rsidR="00E643EE">
          <w:rPr>
            <w:noProof/>
            <w:webHidden/>
          </w:rPr>
          <w:tab/>
        </w:r>
        <w:r w:rsidR="00E643EE">
          <w:rPr>
            <w:noProof/>
            <w:webHidden/>
          </w:rPr>
          <w:fldChar w:fldCharType="begin"/>
        </w:r>
        <w:r w:rsidR="00E643EE">
          <w:rPr>
            <w:noProof/>
            <w:webHidden/>
          </w:rPr>
          <w:instrText xml:space="preserve"> PAGEREF _Toc167279527 \h </w:instrText>
        </w:r>
        <w:r w:rsidR="00E643EE">
          <w:rPr>
            <w:noProof/>
            <w:webHidden/>
          </w:rPr>
        </w:r>
        <w:r w:rsidR="00E643EE">
          <w:rPr>
            <w:noProof/>
            <w:webHidden/>
          </w:rPr>
          <w:fldChar w:fldCharType="separate"/>
        </w:r>
        <w:r w:rsidR="00E643EE">
          <w:rPr>
            <w:noProof/>
            <w:webHidden/>
          </w:rPr>
          <w:t>10</w:t>
        </w:r>
        <w:r w:rsidR="00E643EE">
          <w:rPr>
            <w:noProof/>
            <w:webHidden/>
          </w:rPr>
          <w:fldChar w:fldCharType="end"/>
        </w:r>
      </w:hyperlink>
    </w:p>
    <w:p w14:paraId="4B50D1D3"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28" w:history="1">
        <w:r w:rsidR="00E643EE" w:rsidRPr="00554BF2">
          <w:rPr>
            <w:rStyle w:val="Hyperlink"/>
            <w:noProof/>
          </w:rPr>
          <w:t>2.1.5 Dữ liệu XML</w:t>
        </w:r>
        <w:r w:rsidR="00E643EE">
          <w:rPr>
            <w:noProof/>
            <w:webHidden/>
          </w:rPr>
          <w:tab/>
        </w:r>
        <w:r w:rsidR="00E643EE">
          <w:rPr>
            <w:noProof/>
            <w:webHidden/>
          </w:rPr>
          <w:fldChar w:fldCharType="begin"/>
        </w:r>
        <w:r w:rsidR="00E643EE">
          <w:rPr>
            <w:noProof/>
            <w:webHidden/>
          </w:rPr>
          <w:instrText xml:space="preserve"> PAGEREF _Toc167279528 \h </w:instrText>
        </w:r>
        <w:r w:rsidR="00E643EE">
          <w:rPr>
            <w:noProof/>
            <w:webHidden/>
          </w:rPr>
        </w:r>
        <w:r w:rsidR="00E643EE">
          <w:rPr>
            <w:noProof/>
            <w:webHidden/>
          </w:rPr>
          <w:fldChar w:fldCharType="separate"/>
        </w:r>
        <w:r w:rsidR="00E643EE">
          <w:rPr>
            <w:noProof/>
            <w:webHidden/>
          </w:rPr>
          <w:t>11</w:t>
        </w:r>
        <w:r w:rsidR="00E643EE">
          <w:rPr>
            <w:noProof/>
            <w:webHidden/>
          </w:rPr>
          <w:fldChar w:fldCharType="end"/>
        </w:r>
      </w:hyperlink>
    </w:p>
    <w:p w14:paraId="768E6184" w14:textId="77777777" w:rsidR="00E643EE" w:rsidRDefault="007859AF">
      <w:pPr>
        <w:pStyle w:val="TOC2"/>
        <w:rPr>
          <w:rFonts w:asciiTheme="minorHAnsi" w:eastAsiaTheme="minorEastAsia" w:hAnsiTheme="minorHAnsi" w:cstheme="minorBidi"/>
          <w:noProof/>
          <w:sz w:val="22"/>
          <w:szCs w:val="22"/>
        </w:rPr>
      </w:pPr>
      <w:hyperlink w:anchor="_Toc167279529" w:history="1">
        <w:r w:rsidR="00E643EE" w:rsidRPr="00554BF2">
          <w:rPr>
            <w:rStyle w:val="Hyperlink"/>
            <w:noProof/>
          </w:rPr>
          <w:t>2.2 Tổng quan về Angular Framework</w:t>
        </w:r>
        <w:r w:rsidR="00E643EE">
          <w:rPr>
            <w:noProof/>
            <w:webHidden/>
          </w:rPr>
          <w:tab/>
        </w:r>
        <w:r w:rsidR="00E643EE">
          <w:rPr>
            <w:noProof/>
            <w:webHidden/>
          </w:rPr>
          <w:fldChar w:fldCharType="begin"/>
        </w:r>
        <w:r w:rsidR="00E643EE">
          <w:rPr>
            <w:noProof/>
            <w:webHidden/>
          </w:rPr>
          <w:instrText xml:space="preserve"> PAGEREF _Toc167279529 \h </w:instrText>
        </w:r>
        <w:r w:rsidR="00E643EE">
          <w:rPr>
            <w:noProof/>
            <w:webHidden/>
          </w:rPr>
        </w:r>
        <w:r w:rsidR="00E643EE">
          <w:rPr>
            <w:noProof/>
            <w:webHidden/>
          </w:rPr>
          <w:fldChar w:fldCharType="separate"/>
        </w:r>
        <w:r w:rsidR="00E643EE">
          <w:rPr>
            <w:noProof/>
            <w:webHidden/>
          </w:rPr>
          <w:t>12</w:t>
        </w:r>
        <w:r w:rsidR="00E643EE">
          <w:rPr>
            <w:noProof/>
            <w:webHidden/>
          </w:rPr>
          <w:fldChar w:fldCharType="end"/>
        </w:r>
      </w:hyperlink>
    </w:p>
    <w:p w14:paraId="4F400B4D"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0" w:history="1">
        <w:r w:rsidR="00E643EE" w:rsidRPr="00554BF2">
          <w:rPr>
            <w:rStyle w:val="Hyperlink"/>
            <w:noProof/>
          </w:rPr>
          <w:t>2.2.1 Định nghĩa Angular Framework</w:t>
        </w:r>
        <w:r w:rsidR="00E643EE">
          <w:rPr>
            <w:noProof/>
            <w:webHidden/>
          </w:rPr>
          <w:tab/>
        </w:r>
        <w:r w:rsidR="00E643EE">
          <w:rPr>
            <w:noProof/>
            <w:webHidden/>
          </w:rPr>
          <w:fldChar w:fldCharType="begin"/>
        </w:r>
        <w:r w:rsidR="00E643EE">
          <w:rPr>
            <w:noProof/>
            <w:webHidden/>
          </w:rPr>
          <w:instrText xml:space="preserve"> PAGEREF _Toc167279530 \h </w:instrText>
        </w:r>
        <w:r w:rsidR="00E643EE">
          <w:rPr>
            <w:noProof/>
            <w:webHidden/>
          </w:rPr>
        </w:r>
        <w:r w:rsidR="00E643EE">
          <w:rPr>
            <w:noProof/>
            <w:webHidden/>
          </w:rPr>
          <w:fldChar w:fldCharType="separate"/>
        </w:r>
        <w:r w:rsidR="00E643EE">
          <w:rPr>
            <w:noProof/>
            <w:webHidden/>
          </w:rPr>
          <w:t>12</w:t>
        </w:r>
        <w:r w:rsidR="00E643EE">
          <w:rPr>
            <w:noProof/>
            <w:webHidden/>
          </w:rPr>
          <w:fldChar w:fldCharType="end"/>
        </w:r>
      </w:hyperlink>
    </w:p>
    <w:p w14:paraId="66FE56AC"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1" w:history="1">
        <w:r w:rsidR="00E643EE" w:rsidRPr="00554BF2">
          <w:rPr>
            <w:rStyle w:val="Hyperlink"/>
            <w:noProof/>
          </w:rPr>
          <w:t>2.2.2 Lịch sử phát triển</w:t>
        </w:r>
        <w:r w:rsidR="00E643EE">
          <w:rPr>
            <w:noProof/>
            <w:webHidden/>
          </w:rPr>
          <w:tab/>
        </w:r>
        <w:r w:rsidR="00E643EE">
          <w:rPr>
            <w:noProof/>
            <w:webHidden/>
          </w:rPr>
          <w:fldChar w:fldCharType="begin"/>
        </w:r>
        <w:r w:rsidR="00E643EE">
          <w:rPr>
            <w:noProof/>
            <w:webHidden/>
          </w:rPr>
          <w:instrText xml:space="preserve"> PAGEREF _Toc167279531 \h </w:instrText>
        </w:r>
        <w:r w:rsidR="00E643EE">
          <w:rPr>
            <w:noProof/>
            <w:webHidden/>
          </w:rPr>
        </w:r>
        <w:r w:rsidR="00E643EE">
          <w:rPr>
            <w:noProof/>
            <w:webHidden/>
          </w:rPr>
          <w:fldChar w:fldCharType="separate"/>
        </w:r>
        <w:r w:rsidR="00E643EE">
          <w:rPr>
            <w:noProof/>
            <w:webHidden/>
          </w:rPr>
          <w:t>13</w:t>
        </w:r>
        <w:r w:rsidR="00E643EE">
          <w:rPr>
            <w:noProof/>
            <w:webHidden/>
          </w:rPr>
          <w:fldChar w:fldCharType="end"/>
        </w:r>
      </w:hyperlink>
    </w:p>
    <w:p w14:paraId="464FEC2F"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2" w:history="1">
        <w:r w:rsidR="00E643EE" w:rsidRPr="00554BF2">
          <w:rPr>
            <w:rStyle w:val="Hyperlink"/>
            <w:noProof/>
          </w:rPr>
          <w:t>2.2.3 Các thành phần cơ bản</w:t>
        </w:r>
        <w:r w:rsidR="00E643EE">
          <w:rPr>
            <w:noProof/>
            <w:webHidden/>
          </w:rPr>
          <w:tab/>
        </w:r>
        <w:r w:rsidR="00E643EE">
          <w:rPr>
            <w:noProof/>
            <w:webHidden/>
          </w:rPr>
          <w:fldChar w:fldCharType="begin"/>
        </w:r>
        <w:r w:rsidR="00E643EE">
          <w:rPr>
            <w:noProof/>
            <w:webHidden/>
          </w:rPr>
          <w:instrText xml:space="preserve"> PAGEREF _Toc167279532 \h </w:instrText>
        </w:r>
        <w:r w:rsidR="00E643EE">
          <w:rPr>
            <w:noProof/>
            <w:webHidden/>
          </w:rPr>
        </w:r>
        <w:r w:rsidR="00E643EE">
          <w:rPr>
            <w:noProof/>
            <w:webHidden/>
          </w:rPr>
          <w:fldChar w:fldCharType="separate"/>
        </w:r>
        <w:r w:rsidR="00E643EE">
          <w:rPr>
            <w:noProof/>
            <w:webHidden/>
          </w:rPr>
          <w:t>14</w:t>
        </w:r>
        <w:r w:rsidR="00E643EE">
          <w:rPr>
            <w:noProof/>
            <w:webHidden/>
          </w:rPr>
          <w:fldChar w:fldCharType="end"/>
        </w:r>
      </w:hyperlink>
    </w:p>
    <w:p w14:paraId="0324AFE7"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3" w:history="1">
        <w:r w:rsidR="00E643EE" w:rsidRPr="00554BF2">
          <w:rPr>
            <w:rStyle w:val="Hyperlink"/>
            <w:noProof/>
          </w:rPr>
          <w:t>2.2.4 Ưu điểm của Angular</w:t>
        </w:r>
        <w:r w:rsidR="00E643EE">
          <w:rPr>
            <w:noProof/>
            <w:webHidden/>
          </w:rPr>
          <w:tab/>
        </w:r>
        <w:r w:rsidR="00E643EE">
          <w:rPr>
            <w:noProof/>
            <w:webHidden/>
          </w:rPr>
          <w:fldChar w:fldCharType="begin"/>
        </w:r>
        <w:r w:rsidR="00E643EE">
          <w:rPr>
            <w:noProof/>
            <w:webHidden/>
          </w:rPr>
          <w:instrText xml:space="preserve"> PAGEREF _Toc167279533 \h </w:instrText>
        </w:r>
        <w:r w:rsidR="00E643EE">
          <w:rPr>
            <w:noProof/>
            <w:webHidden/>
          </w:rPr>
        </w:r>
        <w:r w:rsidR="00E643EE">
          <w:rPr>
            <w:noProof/>
            <w:webHidden/>
          </w:rPr>
          <w:fldChar w:fldCharType="separate"/>
        </w:r>
        <w:r w:rsidR="00E643EE">
          <w:rPr>
            <w:noProof/>
            <w:webHidden/>
          </w:rPr>
          <w:t>15</w:t>
        </w:r>
        <w:r w:rsidR="00E643EE">
          <w:rPr>
            <w:noProof/>
            <w:webHidden/>
          </w:rPr>
          <w:fldChar w:fldCharType="end"/>
        </w:r>
      </w:hyperlink>
    </w:p>
    <w:p w14:paraId="317CE8D1" w14:textId="77777777" w:rsidR="00E643EE" w:rsidRDefault="007859AF">
      <w:pPr>
        <w:pStyle w:val="TOC2"/>
        <w:rPr>
          <w:rFonts w:asciiTheme="minorHAnsi" w:eastAsiaTheme="minorEastAsia" w:hAnsiTheme="minorHAnsi" w:cstheme="minorBidi"/>
          <w:noProof/>
          <w:sz w:val="22"/>
          <w:szCs w:val="22"/>
        </w:rPr>
      </w:pPr>
      <w:hyperlink w:anchor="_Toc167279534" w:history="1">
        <w:r w:rsidR="00E643EE" w:rsidRPr="00554BF2">
          <w:rPr>
            <w:rStyle w:val="Hyperlink"/>
            <w:noProof/>
          </w:rPr>
          <w:t>2.3 Kiến trúc Onion Architecture</w:t>
        </w:r>
        <w:r w:rsidR="00E643EE">
          <w:rPr>
            <w:noProof/>
            <w:webHidden/>
          </w:rPr>
          <w:tab/>
        </w:r>
        <w:r w:rsidR="00E643EE">
          <w:rPr>
            <w:noProof/>
            <w:webHidden/>
          </w:rPr>
          <w:fldChar w:fldCharType="begin"/>
        </w:r>
        <w:r w:rsidR="00E643EE">
          <w:rPr>
            <w:noProof/>
            <w:webHidden/>
          </w:rPr>
          <w:instrText xml:space="preserve"> PAGEREF _Toc167279534 \h </w:instrText>
        </w:r>
        <w:r w:rsidR="00E643EE">
          <w:rPr>
            <w:noProof/>
            <w:webHidden/>
          </w:rPr>
        </w:r>
        <w:r w:rsidR="00E643EE">
          <w:rPr>
            <w:noProof/>
            <w:webHidden/>
          </w:rPr>
          <w:fldChar w:fldCharType="separate"/>
        </w:r>
        <w:r w:rsidR="00E643EE">
          <w:rPr>
            <w:noProof/>
            <w:webHidden/>
          </w:rPr>
          <w:t>17</w:t>
        </w:r>
        <w:r w:rsidR="00E643EE">
          <w:rPr>
            <w:noProof/>
            <w:webHidden/>
          </w:rPr>
          <w:fldChar w:fldCharType="end"/>
        </w:r>
      </w:hyperlink>
    </w:p>
    <w:p w14:paraId="1FFC60BD"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5" w:history="1">
        <w:r w:rsidR="00E643EE" w:rsidRPr="00554BF2">
          <w:rPr>
            <w:rStyle w:val="Hyperlink"/>
            <w:noProof/>
          </w:rPr>
          <w:t>2.3.1 Ý tưởng</w:t>
        </w:r>
        <w:r w:rsidR="00E643EE">
          <w:rPr>
            <w:noProof/>
            <w:webHidden/>
          </w:rPr>
          <w:tab/>
        </w:r>
        <w:r w:rsidR="00E643EE">
          <w:rPr>
            <w:noProof/>
            <w:webHidden/>
          </w:rPr>
          <w:fldChar w:fldCharType="begin"/>
        </w:r>
        <w:r w:rsidR="00E643EE">
          <w:rPr>
            <w:noProof/>
            <w:webHidden/>
          </w:rPr>
          <w:instrText xml:space="preserve"> PAGEREF _Toc167279535 \h </w:instrText>
        </w:r>
        <w:r w:rsidR="00E643EE">
          <w:rPr>
            <w:noProof/>
            <w:webHidden/>
          </w:rPr>
        </w:r>
        <w:r w:rsidR="00E643EE">
          <w:rPr>
            <w:noProof/>
            <w:webHidden/>
          </w:rPr>
          <w:fldChar w:fldCharType="separate"/>
        </w:r>
        <w:r w:rsidR="00E643EE">
          <w:rPr>
            <w:noProof/>
            <w:webHidden/>
          </w:rPr>
          <w:t>17</w:t>
        </w:r>
        <w:r w:rsidR="00E643EE">
          <w:rPr>
            <w:noProof/>
            <w:webHidden/>
          </w:rPr>
          <w:fldChar w:fldCharType="end"/>
        </w:r>
      </w:hyperlink>
    </w:p>
    <w:p w14:paraId="3017EFBA"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6" w:history="1">
        <w:r w:rsidR="00E643EE" w:rsidRPr="00554BF2">
          <w:rPr>
            <w:rStyle w:val="Hyperlink"/>
            <w:noProof/>
          </w:rPr>
          <w:t>2.3.2 Kiến trúc chung</w:t>
        </w:r>
        <w:r w:rsidR="00E643EE">
          <w:rPr>
            <w:noProof/>
            <w:webHidden/>
          </w:rPr>
          <w:tab/>
        </w:r>
        <w:r w:rsidR="00E643EE">
          <w:rPr>
            <w:noProof/>
            <w:webHidden/>
          </w:rPr>
          <w:fldChar w:fldCharType="begin"/>
        </w:r>
        <w:r w:rsidR="00E643EE">
          <w:rPr>
            <w:noProof/>
            <w:webHidden/>
          </w:rPr>
          <w:instrText xml:space="preserve"> PAGEREF _Toc167279536 \h </w:instrText>
        </w:r>
        <w:r w:rsidR="00E643EE">
          <w:rPr>
            <w:noProof/>
            <w:webHidden/>
          </w:rPr>
        </w:r>
        <w:r w:rsidR="00E643EE">
          <w:rPr>
            <w:noProof/>
            <w:webHidden/>
          </w:rPr>
          <w:fldChar w:fldCharType="separate"/>
        </w:r>
        <w:r w:rsidR="00E643EE">
          <w:rPr>
            <w:noProof/>
            <w:webHidden/>
          </w:rPr>
          <w:t>18</w:t>
        </w:r>
        <w:r w:rsidR="00E643EE">
          <w:rPr>
            <w:noProof/>
            <w:webHidden/>
          </w:rPr>
          <w:fldChar w:fldCharType="end"/>
        </w:r>
      </w:hyperlink>
    </w:p>
    <w:p w14:paraId="21548DD6"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7" w:history="1">
        <w:r w:rsidR="00E643EE" w:rsidRPr="00554BF2">
          <w:rPr>
            <w:rStyle w:val="Hyperlink"/>
            <w:noProof/>
          </w:rPr>
          <w:t>2.3.3 Ưu điểm</w:t>
        </w:r>
        <w:r w:rsidR="00E643EE">
          <w:rPr>
            <w:noProof/>
            <w:webHidden/>
          </w:rPr>
          <w:tab/>
        </w:r>
        <w:r w:rsidR="00E643EE">
          <w:rPr>
            <w:noProof/>
            <w:webHidden/>
          </w:rPr>
          <w:fldChar w:fldCharType="begin"/>
        </w:r>
        <w:r w:rsidR="00E643EE">
          <w:rPr>
            <w:noProof/>
            <w:webHidden/>
          </w:rPr>
          <w:instrText xml:space="preserve"> PAGEREF _Toc167279537 \h </w:instrText>
        </w:r>
        <w:r w:rsidR="00E643EE">
          <w:rPr>
            <w:noProof/>
            <w:webHidden/>
          </w:rPr>
        </w:r>
        <w:r w:rsidR="00E643EE">
          <w:rPr>
            <w:noProof/>
            <w:webHidden/>
          </w:rPr>
          <w:fldChar w:fldCharType="separate"/>
        </w:r>
        <w:r w:rsidR="00E643EE">
          <w:rPr>
            <w:noProof/>
            <w:webHidden/>
          </w:rPr>
          <w:t>19</w:t>
        </w:r>
        <w:r w:rsidR="00E643EE">
          <w:rPr>
            <w:noProof/>
            <w:webHidden/>
          </w:rPr>
          <w:fldChar w:fldCharType="end"/>
        </w:r>
      </w:hyperlink>
    </w:p>
    <w:p w14:paraId="43D2075C" w14:textId="77777777" w:rsidR="00E643EE" w:rsidRDefault="007859AF">
      <w:pPr>
        <w:pStyle w:val="TOC2"/>
        <w:rPr>
          <w:rFonts w:asciiTheme="minorHAnsi" w:eastAsiaTheme="minorEastAsia" w:hAnsiTheme="minorHAnsi" w:cstheme="minorBidi"/>
          <w:noProof/>
          <w:sz w:val="22"/>
          <w:szCs w:val="22"/>
        </w:rPr>
      </w:pPr>
      <w:hyperlink w:anchor="_Toc167279538" w:history="1">
        <w:r w:rsidR="00E643EE" w:rsidRPr="00554BF2">
          <w:rPr>
            <w:rStyle w:val="Hyperlink"/>
            <w:noProof/>
          </w:rPr>
          <w:t>2.4 Thư viện Bootstrap</w:t>
        </w:r>
        <w:r w:rsidR="00E643EE">
          <w:rPr>
            <w:noProof/>
            <w:webHidden/>
          </w:rPr>
          <w:tab/>
        </w:r>
        <w:r w:rsidR="00E643EE">
          <w:rPr>
            <w:noProof/>
            <w:webHidden/>
          </w:rPr>
          <w:fldChar w:fldCharType="begin"/>
        </w:r>
        <w:r w:rsidR="00E643EE">
          <w:rPr>
            <w:noProof/>
            <w:webHidden/>
          </w:rPr>
          <w:instrText xml:space="preserve"> PAGEREF _Toc167279538 \h </w:instrText>
        </w:r>
        <w:r w:rsidR="00E643EE">
          <w:rPr>
            <w:noProof/>
            <w:webHidden/>
          </w:rPr>
        </w:r>
        <w:r w:rsidR="00E643EE">
          <w:rPr>
            <w:noProof/>
            <w:webHidden/>
          </w:rPr>
          <w:fldChar w:fldCharType="separate"/>
        </w:r>
        <w:r w:rsidR="00E643EE">
          <w:rPr>
            <w:noProof/>
            <w:webHidden/>
          </w:rPr>
          <w:t>20</w:t>
        </w:r>
        <w:r w:rsidR="00E643EE">
          <w:rPr>
            <w:noProof/>
            <w:webHidden/>
          </w:rPr>
          <w:fldChar w:fldCharType="end"/>
        </w:r>
      </w:hyperlink>
    </w:p>
    <w:p w14:paraId="6B712C3C"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39" w:history="1">
        <w:r w:rsidR="00E643EE" w:rsidRPr="00554BF2">
          <w:rPr>
            <w:rStyle w:val="Hyperlink"/>
            <w:noProof/>
          </w:rPr>
          <w:t>2.4.1 Giới thiệu thư viện Bootstrap</w:t>
        </w:r>
        <w:r w:rsidR="00E643EE">
          <w:rPr>
            <w:noProof/>
            <w:webHidden/>
          </w:rPr>
          <w:tab/>
        </w:r>
        <w:r w:rsidR="00E643EE">
          <w:rPr>
            <w:noProof/>
            <w:webHidden/>
          </w:rPr>
          <w:fldChar w:fldCharType="begin"/>
        </w:r>
        <w:r w:rsidR="00E643EE">
          <w:rPr>
            <w:noProof/>
            <w:webHidden/>
          </w:rPr>
          <w:instrText xml:space="preserve"> PAGEREF _Toc167279539 \h </w:instrText>
        </w:r>
        <w:r w:rsidR="00E643EE">
          <w:rPr>
            <w:noProof/>
            <w:webHidden/>
          </w:rPr>
        </w:r>
        <w:r w:rsidR="00E643EE">
          <w:rPr>
            <w:noProof/>
            <w:webHidden/>
          </w:rPr>
          <w:fldChar w:fldCharType="separate"/>
        </w:r>
        <w:r w:rsidR="00E643EE">
          <w:rPr>
            <w:noProof/>
            <w:webHidden/>
          </w:rPr>
          <w:t>20</w:t>
        </w:r>
        <w:r w:rsidR="00E643EE">
          <w:rPr>
            <w:noProof/>
            <w:webHidden/>
          </w:rPr>
          <w:fldChar w:fldCharType="end"/>
        </w:r>
      </w:hyperlink>
    </w:p>
    <w:p w14:paraId="6FBAF580"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0" w:history="1">
        <w:r w:rsidR="00E643EE" w:rsidRPr="00554BF2">
          <w:rPr>
            <w:rStyle w:val="Hyperlink"/>
            <w:noProof/>
          </w:rPr>
          <w:t>2.4.2 Các tính năng chính của Bootstrap</w:t>
        </w:r>
        <w:r w:rsidR="00E643EE">
          <w:rPr>
            <w:noProof/>
            <w:webHidden/>
          </w:rPr>
          <w:tab/>
        </w:r>
        <w:r w:rsidR="00E643EE">
          <w:rPr>
            <w:noProof/>
            <w:webHidden/>
          </w:rPr>
          <w:fldChar w:fldCharType="begin"/>
        </w:r>
        <w:r w:rsidR="00E643EE">
          <w:rPr>
            <w:noProof/>
            <w:webHidden/>
          </w:rPr>
          <w:instrText xml:space="preserve"> PAGEREF _Toc167279540 \h </w:instrText>
        </w:r>
        <w:r w:rsidR="00E643EE">
          <w:rPr>
            <w:noProof/>
            <w:webHidden/>
          </w:rPr>
        </w:r>
        <w:r w:rsidR="00E643EE">
          <w:rPr>
            <w:noProof/>
            <w:webHidden/>
          </w:rPr>
          <w:fldChar w:fldCharType="separate"/>
        </w:r>
        <w:r w:rsidR="00E643EE">
          <w:rPr>
            <w:noProof/>
            <w:webHidden/>
          </w:rPr>
          <w:t>20</w:t>
        </w:r>
        <w:r w:rsidR="00E643EE">
          <w:rPr>
            <w:noProof/>
            <w:webHidden/>
          </w:rPr>
          <w:fldChar w:fldCharType="end"/>
        </w:r>
      </w:hyperlink>
    </w:p>
    <w:p w14:paraId="72692B81"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1" w:history="1">
        <w:r w:rsidR="00E643EE" w:rsidRPr="00554BF2">
          <w:rPr>
            <w:rStyle w:val="Hyperlink"/>
            <w:noProof/>
          </w:rPr>
          <w:t>2.4.3 Ưu điểm của Bootstrap</w:t>
        </w:r>
        <w:r w:rsidR="00E643EE">
          <w:rPr>
            <w:noProof/>
            <w:webHidden/>
          </w:rPr>
          <w:tab/>
        </w:r>
        <w:r w:rsidR="00E643EE">
          <w:rPr>
            <w:noProof/>
            <w:webHidden/>
          </w:rPr>
          <w:fldChar w:fldCharType="begin"/>
        </w:r>
        <w:r w:rsidR="00E643EE">
          <w:rPr>
            <w:noProof/>
            <w:webHidden/>
          </w:rPr>
          <w:instrText xml:space="preserve"> PAGEREF _Toc167279541 \h </w:instrText>
        </w:r>
        <w:r w:rsidR="00E643EE">
          <w:rPr>
            <w:noProof/>
            <w:webHidden/>
          </w:rPr>
        </w:r>
        <w:r w:rsidR="00E643EE">
          <w:rPr>
            <w:noProof/>
            <w:webHidden/>
          </w:rPr>
          <w:fldChar w:fldCharType="separate"/>
        </w:r>
        <w:r w:rsidR="00E643EE">
          <w:rPr>
            <w:noProof/>
            <w:webHidden/>
          </w:rPr>
          <w:t>21</w:t>
        </w:r>
        <w:r w:rsidR="00E643EE">
          <w:rPr>
            <w:noProof/>
            <w:webHidden/>
          </w:rPr>
          <w:fldChar w:fldCharType="end"/>
        </w:r>
      </w:hyperlink>
    </w:p>
    <w:p w14:paraId="47B6E561" w14:textId="77777777" w:rsidR="00E643EE" w:rsidRDefault="007859AF">
      <w:pPr>
        <w:pStyle w:val="TOC1"/>
        <w:rPr>
          <w:rFonts w:asciiTheme="minorHAnsi" w:eastAsiaTheme="minorEastAsia" w:hAnsiTheme="minorHAnsi" w:cstheme="minorBidi"/>
          <w:sz w:val="22"/>
          <w:szCs w:val="22"/>
        </w:rPr>
      </w:pPr>
      <w:hyperlink w:anchor="_Toc167279542" w:history="1">
        <w:r w:rsidR="00E643EE" w:rsidRPr="00554BF2">
          <w:rPr>
            <w:rStyle w:val="Hyperlink"/>
          </w:rPr>
          <w:t>CHƯƠNG 3 PHÂN TÍCH VÀ THIẾT HỆ THỐNG</w:t>
        </w:r>
        <w:r w:rsidR="00E643EE">
          <w:rPr>
            <w:webHidden/>
          </w:rPr>
          <w:tab/>
        </w:r>
        <w:r w:rsidR="00E643EE">
          <w:rPr>
            <w:webHidden/>
          </w:rPr>
          <w:fldChar w:fldCharType="begin"/>
        </w:r>
        <w:r w:rsidR="00E643EE">
          <w:rPr>
            <w:webHidden/>
          </w:rPr>
          <w:instrText xml:space="preserve"> PAGEREF _Toc167279542 \h </w:instrText>
        </w:r>
        <w:r w:rsidR="00E643EE">
          <w:rPr>
            <w:webHidden/>
          </w:rPr>
        </w:r>
        <w:r w:rsidR="00E643EE">
          <w:rPr>
            <w:webHidden/>
          </w:rPr>
          <w:fldChar w:fldCharType="separate"/>
        </w:r>
        <w:r w:rsidR="00E643EE">
          <w:rPr>
            <w:webHidden/>
          </w:rPr>
          <w:t>23</w:t>
        </w:r>
        <w:r w:rsidR="00E643EE">
          <w:rPr>
            <w:webHidden/>
          </w:rPr>
          <w:fldChar w:fldCharType="end"/>
        </w:r>
      </w:hyperlink>
    </w:p>
    <w:p w14:paraId="4E8A9B45" w14:textId="77777777" w:rsidR="00E643EE" w:rsidRDefault="007859AF">
      <w:pPr>
        <w:pStyle w:val="TOC2"/>
        <w:rPr>
          <w:rFonts w:asciiTheme="minorHAnsi" w:eastAsiaTheme="minorEastAsia" w:hAnsiTheme="minorHAnsi" w:cstheme="minorBidi"/>
          <w:noProof/>
          <w:sz w:val="22"/>
          <w:szCs w:val="22"/>
        </w:rPr>
      </w:pPr>
      <w:hyperlink w:anchor="_Toc167279543" w:history="1">
        <w:r w:rsidR="00E643EE" w:rsidRPr="00554BF2">
          <w:rPr>
            <w:rStyle w:val="Hyperlink"/>
            <w:noProof/>
          </w:rPr>
          <w:t>3.1 Biểu đồ Use Case tổng quát</w:t>
        </w:r>
        <w:r w:rsidR="00E643EE">
          <w:rPr>
            <w:noProof/>
            <w:webHidden/>
          </w:rPr>
          <w:tab/>
        </w:r>
        <w:r w:rsidR="00E643EE">
          <w:rPr>
            <w:noProof/>
            <w:webHidden/>
          </w:rPr>
          <w:fldChar w:fldCharType="begin"/>
        </w:r>
        <w:r w:rsidR="00E643EE">
          <w:rPr>
            <w:noProof/>
            <w:webHidden/>
          </w:rPr>
          <w:instrText xml:space="preserve"> PAGEREF _Toc167279543 \h </w:instrText>
        </w:r>
        <w:r w:rsidR="00E643EE">
          <w:rPr>
            <w:noProof/>
            <w:webHidden/>
          </w:rPr>
        </w:r>
        <w:r w:rsidR="00E643EE">
          <w:rPr>
            <w:noProof/>
            <w:webHidden/>
          </w:rPr>
          <w:fldChar w:fldCharType="separate"/>
        </w:r>
        <w:r w:rsidR="00E643EE">
          <w:rPr>
            <w:noProof/>
            <w:webHidden/>
          </w:rPr>
          <w:t>23</w:t>
        </w:r>
        <w:r w:rsidR="00E643EE">
          <w:rPr>
            <w:noProof/>
            <w:webHidden/>
          </w:rPr>
          <w:fldChar w:fldCharType="end"/>
        </w:r>
      </w:hyperlink>
    </w:p>
    <w:p w14:paraId="36738886" w14:textId="77777777" w:rsidR="00E643EE" w:rsidRDefault="007859AF">
      <w:pPr>
        <w:pStyle w:val="TOC2"/>
        <w:rPr>
          <w:rFonts w:asciiTheme="minorHAnsi" w:eastAsiaTheme="minorEastAsia" w:hAnsiTheme="minorHAnsi" w:cstheme="minorBidi"/>
          <w:noProof/>
          <w:sz w:val="22"/>
          <w:szCs w:val="22"/>
        </w:rPr>
      </w:pPr>
      <w:hyperlink w:anchor="_Toc167279544" w:history="1">
        <w:r w:rsidR="00E643EE" w:rsidRPr="00554BF2">
          <w:rPr>
            <w:rStyle w:val="Hyperlink"/>
            <w:noProof/>
          </w:rPr>
          <w:t>3.2 Use case chi tiết</w:t>
        </w:r>
        <w:r w:rsidR="00E643EE">
          <w:rPr>
            <w:noProof/>
            <w:webHidden/>
          </w:rPr>
          <w:tab/>
        </w:r>
        <w:r w:rsidR="00E643EE">
          <w:rPr>
            <w:noProof/>
            <w:webHidden/>
          </w:rPr>
          <w:fldChar w:fldCharType="begin"/>
        </w:r>
        <w:r w:rsidR="00E643EE">
          <w:rPr>
            <w:noProof/>
            <w:webHidden/>
          </w:rPr>
          <w:instrText xml:space="preserve"> PAGEREF _Toc167279544 \h </w:instrText>
        </w:r>
        <w:r w:rsidR="00E643EE">
          <w:rPr>
            <w:noProof/>
            <w:webHidden/>
          </w:rPr>
        </w:r>
        <w:r w:rsidR="00E643EE">
          <w:rPr>
            <w:noProof/>
            <w:webHidden/>
          </w:rPr>
          <w:fldChar w:fldCharType="separate"/>
        </w:r>
        <w:r w:rsidR="00E643EE">
          <w:rPr>
            <w:noProof/>
            <w:webHidden/>
          </w:rPr>
          <w:t>24</w:t>
        </w:r>
        <w:r w:rsidR="00E643EE">
          <w:rPr>
            <w:noProof/>
            <w:webHidden/>
          </w:rPr>
          <w:fldChar w:fldCharType="end"/>
        </w:r>
      </w:hyperlink>
    </w:p>
    <w:p w14:paraId="09494A16"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5" w:history="1">
        <w:r w:rsidR="00E643EE" w:rsidRPr="00554BF2">
          <w:rPr>
            <w:rStyle w:val="Hyperlink"/>
            <w:noProof/>
          </w:rPr>
          <w:t>3.2.1 Use case đăng ký</w:t>
        </w:r>
        <w:r w:rsidR="00E643EE">
          <w:rPr>
            <w:noProof/>
            <w:webHidden/>
          </w:rPr>
          <w:tab/>
        </w:r>
        <w:r w:rsidR="00E643EE">
          <w:rPr>
            <w:noProof/>
            <w:webHidden/>
          </w:rPr>
          <w:fldChar w:fldCharType="begin"/>
        </w:r>
        <w:r w:rsidR="00E643EE">
          <w:rPr>
            <w:noProof/>
            <w:webHidden/>
          </w:rPr>
          <w:instrText xml:space="preserve"> PAGEREF _Toc167279545 \h </w:instrText>
        </w:r>
        <w:r w:rsidR="00E643EE">
          <w:rPr>
            <w:noProof/>
            <w:webHidden/>
          </w:rPr>
        </w:r>
        <w:r w:rsidR="00E643EE">
          <w:rPr>
            <w:noProof/>
            <w:webHidden/>
          </w:rPr>
          <w:fldChar w:fldCharType="separate"/>
        </w:r>
        <w:r w:rsidR="00E643EE">
          <w:rPr>
            <w:noProof/>
            <w:webHidden/>
          </w:rPr>
          <w:t>24</w:t>
        </w:r>
        <w:r w:rsidR="00E643EE">
          <w:rPr>
            <w:noProof/>
            <w:webHidden/>
          </w:rPr>
          <w:fldChar w:fldCharType="end"/>
        </w:r>
      </w:hyperlink>
    </w:p>
    <w:p w14:paraId="5BABD374"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6" w:history="1">
        <w:r w:rsidR="00E643EE" w:rsidRPr="00554BF2">
          <w:rPr>
            <w:rStyle w:val="Hyperlink"/>
            <w:noProof/>
          </w:rPr>
          <w:t>3.2.2 Use case đăng nhập</w:t>
        </w:r>
        <w:r w:rsidR="00E643EE">
          <w:rPr>
            <w:noProof/>
            <w:webHidden/>
          </w:rPr>
          <w:tab/>
        </w:r>
        <w:r w:rsidR="00E643EE">
          <w:rPr>
            <w:noProof/>
            <w:webHidden/>
          </w:rPr>
          <w:fldChar w:fldCharType="begin"/>
        </w:r>
        <w:r w:rsidR="00E643EE">
          <w:rPr>
            <w:noProof/>
            <w:webHidden/>
          </w:rPr>
          <w:instrText xml:space="preserve"> PAGEREF _Toc167279546 \h </w:instrText>
        </w:r>
        <w:r w:rsidR="00E643EE">
          <w:rPr>
            <w:noProof/>
            <w:webHidden/>
          </w:rPr>
        </w:r>
        <w:r w:rsidR="00E643EE">
          <w:rPr>
            <w:noProof/>
            <w:webHidden/>
          </w:rPr>
          <w:fldChar w:fldCharType="separate"/>
        </w:r>
        <w:r w:rsidR="00E643EE">
          <w:rPr>
            <w:noProof/>
            <w:webHidden/>
          </w:rPr>
          <w:t>24</w:t>
        </w:r>
        <w:r w:rsidR="00E643EE">
          <w:rPr>
            <w:noProof/>
            <w:webHidden/>
          </w:rPr>
          <w:fldChar w:fldCharType="end"/>
        </w:r>
      </w:hyperlink>
    </w:p>
    <w:p w14:paraId="69DC0273"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7" w:history="1">
        <w:r w:rsidR="00E643EE" w:rsidRPr="00554BF2">
          <w:rPr>
            <w:rStyle w:val="Hyperlink"/>
            <w:noProof/>
          </w:rPr>
          <w:t>3.2.3 Use case đăng nhập</w:t>
        </w:r>
        <w:r w:rsidR="00E643EE">
          <w:rPr>
            <w:noProof/>
            <w:webHidden/>
          </w:rPr>
          <w:tab/>
        </w:r>
        <w:r w:rsidR="00E643EE">
          <w:rPr>
            <w:noProof/>
            <w:webHidden/>
          </w:rPr>
          <w:fldChar w:fldCharType="begin"/>
        </w:r>
        <w:r w:rsidR="00E643EE">
          <w:rPr>
            <w:noProof/>
            <w:webHidden/>
          </w:rPr>
          <w:instrText xml:space="preserve"> PAGEREF _Toc167279547 \h </w:instrText>
        </w:r>
        <w:r w:rsidR="00E643EE">
          <w:rPr>
            <w:noProof/>
            <w:webHidden/>
          </w:rPr>
        </w:r>
        <w:r w:rsidR="00E643EE">
          <w:rPr>
            <w:noProof/>
            <w:webHidden/>
          </w:rPr>
          <w:fldChar w:fldCharType="separate"/>
        </w:r>
        <w:r w:rsidR="00E643EE">
          <w:rPr>
            <w:noProof/>
            <w:webHidden/>
          </w:rPr>
          <w:t>25</w:t>
        </w:r>
        <w:r w:rsidR="00E643EE">
          <w:rPr>
            <w:noProof/>
            <w:webHidden/>
          </w:rPr>
          <w:fldChar w:fldCharType="end"/>
        </w:r>
      </w:hyperlink>
    </w:p>
    <w:p w14:paraId="3856D28A"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8" w:history="1">
        <w:r w:rsidR="00E643EE" w:rsidRPr="00554BF2">
          <w:rPr>
            <w:rStyle w:val="Hyperlink"/>
            <w:noProof/>
          </w:rPr>
          <w:t>3.2.4 Use case quản lý khu trọ</w:t>
        </w:r>
        <w:r w:rsidR="00E643EE">
          <w:rPr>
            <w:noProof/>
            <w:webHidden/>
          </w:rPr>
          <w:tab/>
        </w:r>
        <w:r w:rsidR="00E643EE">
          <w:rPr>
            <w:noProof/>
            <w:webHidden/>
          </w:rPr>
          <w:fldChar w:fldCharType="begin"/>
        </w:r>
        <w:r w:rsidR="00E643EE">
          <w:rPr>
            <w:noProof/>
            <w:webHidden/>
          </w:rPr>
          <w:instrText xml:space="preserve"> PAGEREF _Toc167279548 \h </w:instrText>
        </w:r>
        <w:r w:rsidR="00E643EE">
          <w:rPr>
            <w:noProof/>
            <w:webHidden/>
          </w:rPr>
        </w:r>
        <w:r w:rsidR="00E643EE">
          <w:rPr>
            <w:noProof/>
            <w:webHidden/>
          </w:rPr>
          <w:fldChar w:fldCharType="separate"/>
        </w:r>
        <w:r w:rsidR="00E643EE">
          <w:rPr>
            <w:noProof/>
            <w:webHidden/>
          </w:rPr>
          <w:t>26</w:t>
        </w:r>
        <w:r w:rsidR="00E643EE">
          <w:rPr>
            <w:noProof/>
            <w:webHidden/>
          </w:rPr>
          <w:fldChar w:fldCharType="end"/>
        </w:r>
      </w:hyperlink>
    </w:p>
    <w:p w14:paraId="75D7CD06"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49" w:history="1">
        <w:r w:rsidR="00E643EE" w:rsidRPr="00554BF2">
          <w:rPr>
            <w:rStyle w:val="Hyperlink"/>
            <w:noProof/>
          </w:rPr>
          <w:t xml:space="preserve">3.2.5 Use case quản lý phòng trọ </w:t>
        </w:r>
        <w:r w:rsidR="00E643EE">
          <w:rPr>
            <w:noProof/>
            <w:webHidden/>
          </w:rPr>
          <w:tab/>
        </w:r>
        <w:r w:rsidR="00E643EE">
          <w:rPr>
            <w:noProof/>
            <w:webHidden/>
          </w:rPr>
          <w:fldChar w:fldCharType="begin"/>
        </w:r>
        <w:r w:rsidR="00E643EE">
          <w:rPr>
            <w:noProof/>
            <w:webHidden/>
          </w:rPr>
          <w:instrText xml:space="preserve"> PAGEREF _Toc167279549 \h </w:instrText>
        </w:r>
        <w:r w:rsidR="00E643EE">
          <w:rPr>
            <w:noProof/>
            <w:webHidden/>
          </w:rPr>
        </w:r>
        <w:r w:rsidR="00E643EE">
          <w:rPr>
            <w:noProof/>
            <w:webHidden/>
          </w:rPr>
          <w:fldChar w:fldCharType="separate"/>
        </w:r>
        <w:r w:rsidR="00E643EE">
          <w:rPr>
            <w:noProof/>
            <w:webHidden/>
          </w:rPr>
          <w:t>27</w:t>
        </w:r>
        <w:r w:rsidR="00E643EE">
          <w:rPr>
            <w:noProof/>
            <w:webHidden/>
          </w:rPr>
          <w:fldChar w:fldCharType="end"/>
        </w:r>
      </w:hyperlink>
    </w:p>
    <w:p w14:paraId="72E157A9"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0" w:history="1">
        <w:r w:rsidR="00E643EE" w:rsidRPr="00554BF2">
          <w:rPr>
            <w:rStyle w:val="Hyperlink"/>
            <w:noProof/>
          </w:rPr>
          <w:t>3.2.6 Use case quản lý dịch vụ</w:t>
        </w:r>
        <w:r w:rsidR="00E643EE">
          <w:rPr>
            <w:noProof/>
            <w:webHidden/>
          </w:rPr>
          <w:tab/>
        </w:r>
        <w:r w:rsidR="00E643EE">
          <w:rPr>
            <w:noProof/>
            <w:webHidden/>
          </w:rPr>
          <w:fldChar w:fldCharType="begin"/>
        </w:r>
        <w:r w:rsidR="00E643EE">
          <w:rPr>
            <w:noProof/>
            <w:webHidden/>
          </w:rPr>
          <w:instrText xml:space="preserve"> PAGEREF _Toc167279550 \h </w:instrText>
        </w:r>
        <w:r w:rsidR="00E643EE">
          <w:rPr>
            <w:noProof/>
            <w:webHidden/>
          </w:rPr>
        </w:r>
        <w:r w:rsidR="00E643EE">
          <w:rPr>
            <w:noProof/>
            <w:webHidden/>
          </w:rPr>
          <w:fldChar w:fldCharType="separate"/>
        </w:r>
        <w:r w:rsidR="00E643EE">
          <w:rPr>
            <w:noProof/>
            <w:webHidden/>
          </w:rPr>
          <w:t>29</w:t>
        </w:r>
        <w:r w:rsidR="00E643EE">
          <w:rPr>
            <w:noProof/>
            <w:webHidden/>
          </w:rPr>
          <w:fldChar w:fldCharType="end"/>
        </w:r>
      </w:hyperlink>
    </w:p>
    <w:p w14:paraId="49ECF198"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1" w:history="1">
        <w:r w:rsidR="00E643EE" w:rsidRPr="00554BF2">
          <w:rPr>
            <w:rStyle w:val="Hyperlink"/>
            <w:noProof/>
          </w:rPr>
          <w:t>3.2.7 Use case quản lý thiết bị</w:t>
        </w:r>
        <w:r w:rsidR="00E643EE">
          <w:rPr>
            <w:noProof/>
            <w:webHidden/>
          </w:rPr>
          <w:tab/>
        </w:r>
        <w:r w:rsidR="00E643EE">
          <w:rPr>
            <w:noProof/>
            <w:webHidden/>
          </w:rPr>
          <w:fldChar w:fldCharType="begin"/>
        </w:r>
        <w:r w:rsidR="00E643EE">
          <w:rPr>
            <w:noProof/>
            <w:webHidden/>
          </w:rPr>
          <w:instrText xml:space="preserve"> PAGEREF _Toc167279551 \h </w:instrText>
        </w:r>
        <w:r w:rsidR="00E643EE">
          <w:rPr>
            <w:noProof/>
            <w:webHidden/>
          </w:rPr>
        </w:r>
        <w:r w:rsidR="00E643EE">
          <w:rPr>
            <w:noProof/>
            <w:webHidden/>
          </w:rPr>
          <w:fldChar w:fldCharType="separate"/>
        </w:r>
        <w:r w:rsidR="00E643EE">
          <w:rPr>
            <w:noProof/>
            <w:webHidden/>
          </w:rPr>
          <w:t>30</w:t>
        </w:r>
        <w:r w:rsidR="00E643EE">
          <w:rPr>
            <w:noProof/>
            <w:webHidden/>
          </w:rPr>
          <w:fldChar w:fldCharType="end"/>
        </w:r>
      </w:hyperlink>
    </w:p>
    <w:p w14:paraId="21FD3028"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2" w:history="1">
        <w:r w:rsidR="00E643EE" w:rsidRPr="00554BF2">
          <w:rPr>
            <w:rStyle w:val="Hyperlink"/>
            <w:noProof/>
          </w:rPr>
          <w:t>3.2.8 Use case quản lý hóa đơn</w:t>
        </w:r>
        <w:r w:rsidR="00E643EE">
          <w:rPr>
            <w:noProof/>
            <w:webHidden/>
          </w:rPr>
          <w:tab/>
        </w:r>
        <w:r w:rsidR="00E643EE">
          <w:rPr>
            <w:noProof/>
            <w:webHidden/>
          </w:rPr>
          <w:fldChar w:fldCharType="begin"/>
        </w:r>
        <w:r w:rsidR="00E643EE">
          <w:rPr>
            <w:noProof/>
            <w:webHidden/>
          </w:rPr>
          <w:instrText xml:space="preserve"> PAGEREF _Toc167279552 \h </w:instrText>
        </w:r>
        <w:r w:rsidR="00E643EE">
          <w:rPr>
            <w:noProof/>
            <w:webHidden/>
          </w:rPr>
        </w:r>
        <w:r w:rsidR="00E643EE">
          <w:rPr>
            <w:noProof/>
            <w:webHidden/>
          </w:rPr>
          <w:fldChar w:fldCharType="separate"/>
        </w:r>
        <w:r w:rsidR="00E643EE">
          <w:rPr>
            <w:noProof/>
            <w:webHidden/>
          </w:rPr>
          <w:t>32</w:t>
        </w:r>
        <w:r w:rsidR="00E643EE">
          <w:rPr>
            <w:noProof/>
            <w:webHidden/>
          </w:rPr>
          <w:fldChar w:fldCharType="end"/>
        </w:r>
      </w:hyperlink>
    </w:p>
    <w:p w14:paraId="092D4381"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3" w:history="1">
        <w:r w:rsidR="00E643EE" w:rsidRPr="00554BF2">
          <w:rPr>
            <w:rStyle w:val="Hyperlink"/>
            <w:noProof/>
          </w:rPr>
          <w:t>3.2.9 Use case quản lý khách hàng</w:t>
        </w:r>
        <w:r w:rsidR="00E643EE">
          <w:rPr>
            <w:noProof/>
            <w:webHidden/>
          </w:rPr>
          <w:tab/>
        </w:r>
        <w:r w:rsidR="00E643EE">
          <w:rPr>
            <w:noProof/>
            <w:webHidden/>
          </w:rPr>
          <w:fldChar w:fldCharType="begin"/>
        </w:r>
        <w:r w:rsidR="00E643EE">
          <w:rPr>
            <w:noProof/>
            <w:webHidden/>
          </w:rPr>
          <w:instrText xml:space="preserve"> PAGEREF _Toc167279553 \h </w:instrText>
        </w:r>
        <w:r w:rsidR="00E643EE">
          <w:rPr>
            <w:noProof/>
            <w:webHidden/>
          </w:rPr>
        </w:r>
        <w:r w:rsidR="00E643EE">
          <w:rPr>
            <w:noProof/>
            <w:webHidden/>
          </w:rPr>
          <w:fldChar w:fldCharType="separate"/>
        </w:r>
        <w:r w:rsidR="00E643EE">
          <w:rPr>
            <w:noProof/>
            <w:webHidden/>
          </w:rPr>
          <w:t>34</w:t>
        </w:r>
        <w:r w:rsidR="00E643EE">
          <w:rPr>
            <w:noProof/>
            <w:webHidden/>
          </w:rPr>
          <w:fldChar w:fldCharType="end"/>
        </w:r>
      </w:hyperlink>
    </w:p>
    <w:p w14:paraId="28835E97"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4" w:history="1">
        <w:r w:rsidR="00E643EE" w:rsidRPr="00554BF2">
          <w:rPr>
            <w:rStyle w:val="Hyperlink"/>
            <w:noProof/>
          </w:rPr>
          <w:t>3.2.10 Use case quản lý hợp đồng</w:t>
        </w:r>
        <w:r w:rsidR="00E643EE">
          <w:rPr>
            <w:noProof/>
            <w:webHidden/>
          </w:rPr>
          <w:tab/>
        </w:r>
        <w:r w:rsidR="00E643EE">
          <w:rPr>
            <w:noProof/>
            <w:webHidden/>
          </w:rPr>
          <w:fldChar w:fldCharType="begin"/>
        </w:r>
        <w:r w:rsidR="00E643EE">
          <w:rPr>
            <w:noProof/>
            <w:webHidden/>
          </w:rPr>
          <w:instrText xml:space="preserve"> PAGEREF _Toc167279554 \h </w:instrText>
        </w:r>
        <w:r w:rsidR="00E643EE">
          <w:rPr>
            <w:noProof/>
            <w:webHidden/>
          </w:rPr>
        </w:r>
        <w:r w:rsidR="00E643EE">
          <w:rPr>
            <w:noProof/>
            <w:webHidden/>
          </w:rPr>
          <w:fldChar w:fldCharType="separate"/>
        </w:r>
        <w:r w:rsidR="00E643EE">
          <w:rPr>
            <w:noProof/>
            <w:webHidden/>
          </w:rPr>
          <w:t>35</w:t>
        </w:r>
        <w:r w:rsidR="00E643EE">
          <w:rPr>
            <w:noProof/>
            <w:webHidden/>
          </w:rPr>
          <w:fldChar w:fldCharType="end"/>
        </w:r>
      </w:hyperlink>
    </w:p>
    <w:p w14:paraId="52D09F92"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5" w:history="1">
        <w:r w:rsidR="00E643EE" w:rsidRPr="00554BF2">
          <w:rPr>
            <w:rStyle w:val="Hyperlink"/>
            <w:noProof/>
          </w:rPr>
          <w:t>3.2.11 Use case quản lý hóa đơn</w:t>
        </w:r>
        <w:r w:rsidR="00E643EE">
          <w:rPr>
            <w:noProof/>
            <w:webHidden/>
          </w:rPr>
          <w:tab/>
        </w:r>
        <w:r w:rsidR="00E643EE">
          <w:rPr>
            <w:noProof/>
            <w:webHidden/>
          </w:rPr>
          <w:fldChar w:fldCharType="begin"/>
        </w:r>
        <w:r w:rsidR="00E643EE">
          <w:rPr>
            <w:noProof/>
            <w:webHidden/>
          </w:rPr>
          <w:instrText xml:space="preserve"> PAGEREF _Toc167279555 \h </w:instrText>
        </w:r>
        <w:r w:rsidR="00E643EE">
          <w:rPr>
            <w:noProof/>
            <w:webHidden/>
          </w:rPr>
        </w:r>
        <w:r w:rsidR="00E643EE">
          <w:rPr>
            <w:noProof/>
            <w:webHidden/>
          </w:rPr>
          <w:fldChar w:fldCharType="separate"/>
        </w:r>
        <w:r w:rsidR="00E643EE">
          <w:rPr>
            <w:noProof/>
            <w:webHidden/>
          </w:rPr>
          <w:t>36</w:t>
        </w:r>
        <w:r w:rsidR="00E643EE">
          <w:rPr>
            <w:noProof/>
            <w:webHidden/>
          </w:rPr>
          <w:fldChar w:fldCharType="end"/>
        </w:r>
      </w:hyperlink>
    </w:p>
    <w:p w14:paraId="28868047"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6" w:history="1">
        <w:r w:rsidR="00E643EE" w:rsidRPr="00554BF2">
          <w:rPr>
            <w:rStyle w:val="Hyperlink"/>
            <w:noProof/>
          </w:rPr>
          <w:t>3.2.12 Use case báo cáo</w:t>
        </w:r>
        <w:r w:rsidR="00E643EE">
          <w:rPr>
            <w:noProof/>
            <w:webHidden/>
          </w:rPr>
          <w:tab/>
        </w:r>
        <w:r w:rsidR="00E643EE">
          <w:rPr>
            <w:noProof/>
            <w:webHidden/>
          </w:rPr>
          <w:fldChar w:fldCharType="begin"/>
        </w:r>
        <w:r w:rsidR="00E643EE">
          <w:rPr>
            <w:noProof/>
            <w:webHidden/>
          </w:rPr>
          <w:instrText xml:space="preserve"> PAGEREF _Toc167279556 \h </w:instrText>
        </w:r>
        <w:r w:rsidR="00E643EE">
          <w:rPr>
            <w:noProof/>
            <w:webHidden/>
          </w:rPr>
        </w:r>
        <w:r w:rsidR="00E643EE">
          <w:rPr>
            <w:noProof/>
            <w:webHidden/>
          </w:rPr>
          <w:fldChar w:fldCharType="separate"/>
        </w:r>
        <w:r w:rsidR="00E643EE">
          <w:rPr>
            <w:noProof/>
            <w:webHidden/>
          </w:rPr>
          <w:t>38</w:t>
        </w:r>
        <w:r w:rsidR="00E643EE">
          <w:rPr>
            <w:noProof/>
            <w:webHidden/>
          </w:rPr>
          <w:fldChar w:fldCharType="end"/>
        </w:r>
      </w:hyperlink>
    </w:p>
    <w:p w14:paraId="4AF3EE45"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57" w:history="1">
        <w:r w:rsidR="00E643EE" w:rsidRPr="00554BF2">
          <w:rPr>
            <w:rStyle w:val="Hyperlink"/>
            <w:noProof/>
          </w:rPr>
          <w:t>3.2.13 Use case quản lý hợp đồng</w:t>
        </w:r>
        <w:r w:rsidR="00E643EE">
          <w:rPr>
            <w:noProof/>
            <w:webHidden/>
          </w:rPr>
          <w:tab/>
        </w:r>
        <w:r w:rsidR="00E643EE">
          <w:rPr>
            <w:noProof/>
            <w:webHidden/>
          </w:rPr>
          <w:fldChar w:fldCharType="begin"/>
        </w:r>
        <w:r w:rsidR="00E643EE">
          <w:rPr>
            <w:noProof/>
            <w:webHidden/>
          </w:rPr>
          <w:instrText xml:space="preserve"> PAGEREF _Toc167279557 \h </w:instrText>
        </w:r>
        <w:r w:rsidR="00E643EE">
          <w:rPr>
            <w:noProof/>
            <w:webHidden/>
          </w:rPr>
        </w:r>
        <w:r w:rsidR="00E643EE">
          <w:rPr>
            <w:noProof/>
            <w:webHidden/>
          </w:rPr>
          <w:fldChar w:fldCharType="separate"/>
        </w:r>
        <w:r w:rsidR="00E643EE">
          <w:rPr>
            <w:noProof/>
            <w:webHidden/>
          </w:rPr>
          <w:t>39</w:t>
        </w:r>
        <w:r w:rsidR="00E643EE">
          <w:rPr>
            <w:noProof/>
            <w:webHidden/>
          </w:rPr>
          <w:fldChar w:fldCharType="end"/>
        </w:r>
      </w:hyperlink>
    </w:p>
    <w:p w14:paraId="0B08BC0A" w14:textId="77777777" w:rsidR="00E643EE" w:rsidRDefault="007859AF">
      <w:pPr>
        <w:pStyle w:val="TOC2"/>
        <w:rPr>
          <w:rFonts w:asciiTheme="minorHAnsi" w:eastAsiaTheme="minorEastAsia" w:hAnsiTheme="minorHAnsi" w:cstheme="minorBidi"/>
          <w:noProof/>
          <w:sz w:val="22"/>
          <w:szCs w:val="22"/>
        </w:rPr>
      </w:pPr>
      <w:hyperlink w:anchor="_Toc167279558" w:history="1">
        <w:r w:rsidR="00E643EE" w:rsidRPr="00554BF2">
          <w:rPr>
            <w:rStyle w:val="Hyperlink"/>
            <w:noProof/>
          </w:rPr>
          <w:t>3.3 Biểu đồ lớp</w:t>
        </w:r>
        <w:r w:rsidR="00E643EE">
          <w:rPr>
            <w:noProof/>
            <w:webHidden/>
          </w:rPr>
          <w:tab/>
        </w:r>
        <w:r w:rsidR="00E643EE">
          <w:rPr>
            <w:noProof/>
            <w:webHidden/>
          </w:rPr>
          <w:fldChar w:fldCharType="begin"/>
        </w:r>
        <w:r w:rsidR="00E643EE">
          <w:rPr>
            <w:noProof/>
            <w:webHidden/>
          </w:rPr>
          <w:instrText xml:space="preserve"> PAGEREF _Toc167279558 \h </w:instrText>
        </w:r>
        <w:r w:rsidR="00E643EE">
          <w:rPr>
            <w:noProof/>
            <w:webHidden/>
          </w:rPr>
        </w:r>
        <w:r w:rsidR="00E643EE">
          <w:rPr>
            <w:noProof/>
            <w:webHidden/>
          </w:rPr>
          <w:fldChar w:fldCharType="separate"/>
        </w:r>
        <w:r w:rsidR="00E643EE">
          <w:rPr>
            <w:noProof/>
            <w:webHidden/>
          </w:rPr>
          <w:t>1</w:t>
        </w:r>
        <w:r w:rsidR="00E643EE">
          <w:rPr>
            <w:noProof/>
            <w:webHidden/>
          </w:rPr>
          <w:fldChar w:fldCharType="end"/>
        </w:r>
      </w:hyperlink>
    </w:p>
    <w:p w14:paraId="69227F7B" w14:textId="77777777" w:rsidR="00E643EE" w:rsidRDefault="007859AF">
      <w:pPr>
        <w:pStyle w:val="TOC2"/>
        <w:rPr>
          <w:rFonts w:asciiTheme="minorHAnsi" w:eastAsiaTheme="minorEastAsia" w:hAnsiTheme="minorHAnsi" w:cstheme="minorBidi"/>
          <w:noProof/>
          <w:sz w:val="22"/>
          <w:szCs w:val="22"/>
        </w:rPr>
      </w:pPr>
      <w:hyperlink w:anchor="_Toc167279559" w:history="1">
        <w:r w:rsidR="00E643EE" w:rsidRPr="00554BF2">
          <w:rPr>
            <w:rStyle w:val="Hyperlink"/>
            <w:noProof/>
          </w:rPr>
          <w:t>3.4 Biểu đồ tuần tự</w:t>
        </w:r>
        <w:r w:rsidR="00E643EE">
          <w:rPr>
            <w:noProof/>
            <w:webHidden/>
          </w:rPr>
          <w:tab/>
        </w:r>
        <w:r w:rsidR="00E643EE">
          <w:rPr>
            <w:noProof/>
            <w:webHidden/>
          </w:rPr>
          <w:fldChar w:fldCharType="begin"/>
        </w:r>
        <w:r w:rsidR="00E643EE">
          <w:rPr>
            <w:noProof/>
            <w:webHidden/>
          </w:rPr>
          <w:instrText xml:space="preserve"> PAGEREF _Toc167279559 \h </w:instrText>
        </w:r>
        <w:r w:rsidR="00E643EE">
          <w:rPr>
            <w:noProof/>
            <w:webHidden/>
          </w:rPr>
        </w:r>
        <w:r w:rsidR="00E643EE">
          <w:rPr>
            <w:noProof/>
            <w:webHidden/>
          </w:rPr>
          <w:fldChar w:fldCharType="separate"/>
        </w:r>
        <w:r w:rsidR="00E643EE">
          <w:rPr>
            <w:noProof/>
            <w:webHidden/>
          </w:rPr>
          <w:t>42</w:t>
        </w:r>
        <w:r w:rsidR="00E643EE">
          <w:rPr>
            <w:noProof/>
            <w:webHidden/>
          </w:rPr>
          <w:fldChar w:fldCharType="end"/>
        </w:r>
      </w:hyperlink>
    </w:p>
    <w:p w14:paraId="6B818632"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0" w:history="1">
        <w:r w:rsidR="00E643EE" w:rsidRPr="00554BF2">
          <w:rPr>
            <w:rStyle w:val="Hyperlink"/>
            <w:noProof/>
          </w:rPr>
          <w:t>3.4.1 Đăng nhập</w:t>
        </w:r>
        <w:r w:rsidR="00E643EE">
          <w:rPr>
            <w:noProof/>
            <w:webHidden/>
          </w:rPr>
          <w:tab/>
        </w:r>
        <w:r w:rsidR="00E643EE">
          <w:rPr>
            <w:noProof/>
            <w:webHidden/>
          </w:rPr>
          <w:fldChar w:fldCharType="begin"/>
        </w:r>
        <w:r w:rsidR="00E643EE">
          <w:rPr>
            <w:noProof/>
            <w:webHidden/>
          </w:rPr>
          <w:instrText xml:space="preserve"> PAGEREF _Toc167279560 \h </w:instrText>
        </w:r>
        <w:r w:rsidR="00E643EE">
          <w:rPr>
            <w:noProof/>
            <w:webHidden/>
          </w:rPr>
        </w:r>
        <w:r w:rsidR="00E643EE">
          <w:rPr>
            <w:noProof/>
            <w:webHidden/>
          </w:rPr>
          <w:fldChar w:fldCharType="separate"/>
        </w:r>
        <w:r w:rsidR="00E643EE">
          <w:rPr>
            <w:noProof/>
            <w:webHidden/>
          </w:rPr>
          <w:t>42</w:t>
        </w:r>
        <w:r w:rsidR="00E643EE">
          <w:rPr>
            <w:noProof/>
            <w:webHidden/>
          </w:rPr>
          <w:fldChar w:fldCharType="end"/>
        </w:r>
      </w:hyperlink>
    </w:p>
    <w:p w14:paraId="6306174F"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1" w:history="1">
        <w:r w:rsidR="00E643EE" w:rsidRPr="00554BF2">
          <w:rPr>
            <w:rStyle w:val="Hyperlink"/>
            <w:noProof/>
          </w:rPr>
          <w:t>3.4.2 Quản lý khu trọ</w:t>
        </w:r>
        <w:r w:rsidR="00E643EE">
          <w:rPr>
            <w:noProof/>
            <w:webHidden/>
          </w:rPr>
          <w:tab/>
        </w:r>
        <w:r w:rsidR="00E643EE">
          <w:rPr>
            <w:noProof/>
            <w:webHidden/>
          </w:rPr>
          <w:fldChar w:fldCharType="begin"/>
        </w:r>
        <w:r w:rsidR="00E643EE">
          <w:rPr>
            <w:noProof/>
            <w:webHidden/>
          </w:rPr>
          <w:instrText xml:space="preserve"> PAGEREF _Toc167279561 \h </w:instrText>
        </w:r>
        <w:r w:rsidR="00E643EE">
          <w:rPr>
            <w:noProof/>
            <w:webHidden/>
          </w:rPr>
        </w:r>
        <w:r w:rsidR="00E643EE">
          <w:rPr>
            <w:noProof/>
            <w:webHidden/>
          </w:rPr>
          <w:fldChar w:fldCharType="separate"/>
        </w:r>
        <w:r w:rsidR="00E643EE">
          <w:rPr>
            <w:noProof/>
            <w:webHidden/>
          </w:rPr>
          <w:t>42</w:t>
        </w:r>
        <w:r w:rsidR="00E643EE">
          <w:rPr>
            <w:noProof/>
            <w:webHidden/>
          </w:rPr>
          <w:fldChar w:fldCharType="end"/>
        </w:r>
      </w:hyperlink>
    </w:p>
    <w:p w14:paraId="7BB9284F"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2" w:history="1">
        <w:r w:rsidR="00E643EE" w:rsidRPr="00554BF2">
          <w:rPr>
            <w:rStyle w:val="Hyperlink"/>
            <w:noProof/>
          </w:rPr>
          <w:t>3.4.3 Quản lý phòng trọ</w:t>
        </w:r>
        <w:r w:rsidR="00E643EE">
          <w:rPr>
            <w:noProof/>
            <w:webHidden/>
          </w:rPr>
          <w:tab/>
        </w:r>
        <w:r w:rsidR="00E643EE">
          <w:rPr>
            <w:noProof/>
            <w:webHidden/>
          </w:rPr>
          <w:fldChar w:fldCharType="begin"/>
        </w:r>
        <w:r w:rsidR="00E643EE">
          <w:rPr>
            <w:noProof/>
            <w:webHidden/>
          </w:rPr>
          <w:instrText xml:space="preserve"> PAGEREF _Toc167279562 \h </w:instrText>
        </w:r>
        <w:r w:rsidR="00E643EE">
          <w:rPr>
            <w:noProof/>
            <w:webHidden/>
          </w:rPr>
        </w:r>
        <w:r w:rsidR="00E643EE">
          <w:rPr>
            <w:noProof/>
            <w:webHidden/>
          </w:rPr>
          <w:fldChar w:fldCharType="separate"/>
        </w:r>
        <w:r w:rsidR="00E643EE">
          <w:rPr>
            <w:noProof/>
            <w:webHidden/>
          </w:rPr>
          <w:t>45</w:t>
        </w:r>
        <w:r w:rsidR="00E643EE">
          <w:rPr>
            <w:noProof/>
            <w:webHidden/>
          </w:rPr>
          <w:fldChar w:fldCharType="end"/>
        </w:r>
      </w:hyperlink>
    </w:p>
    <w:p w14:paraId="094C4D26"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3" w:history="1">
        <w:r w:rsidR="00E643EE" w:rsidRPr="00554BF2">
          <w:rPr>
            <w:rStyle w:val="Hyperlink"/>
            <w:noProof/>
          </w:rPr>
          <w:t>3.4.4 Quản lý khách thuê</w:t>
        </w:r>
        <w:r w:rsidR="00E643EE">
          <w:rPr>
            <w:noProof/>
            <w:webHidden/>
          </w:rPr>
          <w:tab/>
        </w:r>
        <w:r w:rsidR="00E643EE">
          <w:rPr>
            <w:noProof/>
            <w:webHidden/>
          </w:rPr>
          <w:fldChar w:fldCharType="begin"/>
        </w:r>
        <w:r w:rsidR="00E643EE">
          <w:rPr>
            <w:noProof/>
            <w:webHidden/>
          </w:rPr>
          <w:instrText xml:space="preserve"> PAGEREF _Toc167279563 \h </w:instrText>
        </w:r>
        <w:r w:rsidR="00E643EE">
          <w:rPr>
            <w:noProof/>
            <w:webHidden/>
          </w:rPr>
        </w:r>
        <w:r w:rsidR="00E643EE">
          <w:rPr>
            <w:noProof/>
            <w:webHidden/>
          </w:rPr>
          <w:fldChar w:fldCharType="separate"/>
        </w:r>
        <w:r w:rsidR="00E643EE">
          <w:rPr>
            <w:noProof/>
            <w:webHidden/>
          </w:rPr>
          <w:t>49</w:t>
        </w:r>
        <w:r w:rsidR="00E643EE">
          <w:rPr>
            <w:noProof/>
            <w:webHidden/>
          </w:rPr>
          <w:fldChar w:fldCharType="end"/>
        </w:r>
      </w:hyperlink>
    </w:p>
    <w:p w14:paraId="4F385464"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4" w:history="1">
        <w:r w:rsidR="00E643EE" w:rsidRPr="00554BF2">
          <w:rPr>
            <w:rStyle w:val="Hyperlink"/>
            <w:noProof/>
          </w:rPr>
          <w:t>3.4.5 Quản lý hợp đồng</w:t>
        </w:r>
        <w:r w:rsidR="00E643EE">
          <w:rPr>
            <w:noProof/>
            <w:webHidden/>
          </w:rPr>
          <w:tab/>
        </w:r>
        <w:r w:rsidR="00E643EE">
          <w:rPr>
            <w:noProof/>
            <w:webHidden/>
          </w:rPr>
          <w:fldChar w:fldCharType="begin"/>
        </w:r>
        <w:r w:rsidR="00E643EE">
          <w:rPr>
            <w:noProof/>
            <w:webHidden/>
          </w:rPr>
          <w:instrText xml:space="preserve"> PAGEREF _Toc167279564 \h </w:instrText>
        </w:r>
        <w:r w:rsidR="00E643EE">
          <w:rPr>
            <w:noProof/>
            <w:webHidden/>
          </w:rPr>
        </w:r>
        <w:r w:rsidR="00E643EE">
          <w:rPr>
            <w:noProof/>
            <w:webHidden/>
          </w:rPr>
          <w:fldChar w:fldCharType="separate"/>
        </w:r>
        <w:r w:rsidR="00E643EE">
          <w:rPr>
            <w:noProof/>
            <w:webHidden/>
          </w:rPr>
          <w:t>52</w:t>
        </w:r>
        <w:r w:rsidR="00E643EE">
          <w:rPr>
            <w:noProof/>
            <w:webHidden/>
          </w:rPr>
          <w:fldChar w:fldCharType="end"/>
        </w:r>
      </w:hyperlink>
    </w:p>
    <w:p w14:paraId="3F0A52E6"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5" w:history="1">
        <w:r w:rsidR="00E643EE" w:rsidRPr="00554BF2">
          <w:rPr>
            <w:rStyle w:val="Hyperlink"/>
            <w:noProof/>
          </w:rPr>
          <w:t>3.4.6 Quản lý hóa đơn</w:t>
        </w:r>
        <w:r w:rsidR="00E643EE">
          <w:rPr>
            <w:noProof/>
            <w:webHidden/>
          </w:rPr>
          <w:tab/>
        </w:r>
        <w:r w:rsidR="00E643EE">
          <w:rPr>
            <w:noProof/>
            <w:webHidden/>
          </w:rPr>
          <w:fldChar w:fldCharType="begin"/>
        </w:r>
        <w:r w:rsidR="00E643EE">
          <w:rPr>
            <w:noProof/>
            <w:webHidden/>
          </w:rPr>
          <w:instrText xml:space="preserve"> PAGEREF _Toc167279565 \h </w:instrText>
        </w:r>
        <w:r w:rsidR="00E643EE">
          <w:rPr>
            <w:noProof/>
            <w:webHidden/>
          </w:rPr>
        </w:r>
        <w:r w:rsidR="00E643EE">
          <w:rPr>
            <w:noProof/>
            <w:webHidden/>
          </w:rPr>
          <w:fldChar w:fldCharType="separate"/>
        </w:r>
        <w:r w:rsidR="00E643EE">
          <w:rPr>
            <w:noProof/>
            <w:webHidden/>
          </w:rPr>
          <w:t>54</w:t>
        </w:r>
        <w:r w:rsidR="00E643EE">
          <w:rPr>
            <w:noProof/>
            <w:webHidden/>
          </w:rPr>
          <w:fldChar w:fldCharType="end"/>
        </w:r>
      </w:hyperlink>
    </w:p>
    <w:p w14:paraId="0A1B21D7" w14:textId="77777777" w:rsidR="00E643EE" w:rsidRDefault="007859AF">
      <w:pPr>
        <w:pStyle w:val="TOC2"/>
        <w:rPr>
          <w:rFonts w:asciiTheme="minorHAnsi" w:eastAsiaTheme="minorEastAsia" w:hAnsiTheme="minorHAnsi" w:cstheme="minorBidi"/>
          <w:noProof/>
          <w:sz w:val="22"/>
          <w:szCs w:val="22"/>
        </w:rPr>
      </w:pPr>
      <w:hyperlink w:anchor="_Toc167279566" w:history="1">
        <w:r w:rsidR="00E643EE" w:rsidRPr="00554BF2">
          <w:rPr>
            <w:rStyle w:val="Hyperlink"/>
            <w:noProof/>
          </w:rPr>
          <w:t>3.5 Biểu đồ hoạt động</w:t>
        </w:r>
        <w:r w:rsidR="00E643EE">
          <w:rPr>
            <w:noProof/>
            <w:webHidden/>
          </w:rPr>
          <w:tab/>
        </w:r>
        <w:r w:rsidR="00E643EE">
          <w:rPr>
            <w:noProof/>
            <w:webHidden/>
          </w:rPr>
          <w:fldChar w:fldCharType="begin"/>
        </w:r>
        <w:r w:rsidR="00E643EE">
          <w:rPr>
            <w:noProof/>
            <w:webHidden/>
          </w:rPr>
          <w:instrText xml:space="preserve"> PAGEREF _Toc167279566 \h </w:instrText>
        </w:r>
        <w:r w:rsidR="00E643EE">
          <w:rPr>
            <w:noProof/>
            <w:webHidden/>
          </w:rPr>
        </w:r>
        <w:r w:rsidR="00E643EE">
          <w:rPr>
            <w:noProof/>
            <w:webHidden/>
          </w:rPr>
          <w:fldChar w:fldCharType="separate"/>
        </w:r>
        <w:r w:rsidR="00E643EE">
          <w:rPr>
            <w:noProof/>
            <w:webHidden/>
          </w:rPr>
          <w:t>57</w:t>
        </w:r>
        <w:r w:rsidR="00E643EE">
          <w:rPr>
            <w:noProof/>
            <w:webHidden/>
          </w:rPr>
          <w:fldChar w:fldCharType="end"/>
        </w:r>
      </w:hyperlink>
    </w:p>
    <w:p w14:paraId="4DEDF83E"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7" w:history="1">
        <w:r w:rsidR="00E643EE" w:rsidRPr="00554BF2">
          <w:rPr>
            <w:rStyle w:val="Hyperlink"/>
            <w:noProof/>
          </w:rPr>
          <w:t>3.5.1 Cho thuê phòng trọ</w:t>
        </w:r>
        <w:r w:rsidR="00E643EE">
          <w:rPr>
            <w:noProof/>
            <w:webHidden/>
          </w:rPr>
          <w:tab/>
        </w:r>
        <w:r w:rsidR="00E643EE">
          <w:rPr>
            <w:noProof/>
            <w:webHidden/>
          </w:rPr>
          <w:fldChar w:fldCharType="begin"/>
        </w:r>
        <w:r w:rsidR="00E643EE">
          <w:rPr>
            <w:noProof/>
            <w:webHidden/>
          </w:rPr>
          <w:instrText xml:space="preserve"> PAGEREF _Toc167279567 \h </w:instrText>
        </w:r>
        <w:r w:rsidR="00E643EE">
          <w:rPr>
            <w:noProof/>
            <w:webHidden/>
          </w:rPr>
        </w:r>
        <w:r w:rsidR="00E643EE">
          <w:rPr>
            <w:noProof/>
            <w:webHidden/>
          </w:rPr>
          <w:fldChar w:fldCharType="separate"/>
        </w:r>
        <w:r w:rsidR="00E643EE">
          <w:rPr>
            <w:noProof/>
            <w:webHidden/>
          </w:rPr>
          <w:t>57</w:t>
        </w:r>
        <w:r w:rsidR="00E643EE">
          <w:rPr>
            <w:noProof/>
            <w:webHidden/>
          </w:rPr>
          <w:fldChar w:fldCharType="end"/>
        </w:r>
      </w:hyperlink>
    </w:p>
    <w:p w14:paraId="3D5932C6"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68" w:history="1">
        <w:r w:rsidR="00E643EE" w:rsidRPr="00554BF2">
          <w:rPr>
            <w:rStyle w:val="Hyperlink"/>
            <w:noProof/>
          </w:rPr>
          <w:t>3.5.2 Quản lý thanh toán</w:t>
        </w:r>
        <w:r w:rsidR="00E643EE">
          <w:rPr>
            <w:noProof/>
            <w:webHidden/>
          </w:rPr>
          <w:tab/>
        </w:r>
        <w:r w:rsidR="00E643EE">
          <w:rPr>
            <w:noProof/>
            <w:webHidden/>
          </w:rPr>
          <w:fldChar w:fldCharType="begin"/>
        </w:r>
        <w:r w:rsidR="00E643EE">
          <w:rPr>
            <w:noProof/>
            <w:webHidden/>
          </w:rPr>
          <w:instrText xml:space="preserve"> PAGEREF _Toc167279568 \h </w:instrText>
        </w:r>
        <w:r w:rsidR="00E643EE">
          <w:rPr>
            <w:noProof/>
            <w:webHidden/>
          </w:rPr>
        </w:r>
        <w:r w:rsidR="00E643EE">
          <w:rPr>
            <w:noProof/>
            <w:webHidden/>
          </w:rPr>
          <w:fldChar w:fldCharType="separate"/>
        </w:r>
        <w:r w:rsidR="00E643EE">
          <w:rPr>
            <w:noProof/>
            <w:webHidden/>
          </w:rPr>
          <w:t>59</w:t>
        </w:r>
        <w:r w:rsidR="00E643EE">
          <w:rPr>
            <w:noProof/>
            <w:webHidden/>
          </w:rPr>
          <w:fldChar w:fldCharType="end"/>
        </w:r>
      </w:hyperlink>
    </w:p>
    <w:p w14:paraId="21FD9E03" w14:textId="77777777" w:rsidR="00E643EE" w:rsidRDefault="007859AF">
      <w:pPr>
        <w:pStyle w:val="TOC2"/>
        <w:rPr>
          <w:rFonts w:asciiTheme="minorHAnsi" w:eastAsiaTheme="minorEastAsia" w:hAnsiTheme="minorHAnsi" w:cstheme="minorBidi"/>
          <w:noProof/>
          <w:sz w:val="22"/>
          <w:szCs w:val="22"/>
        </w:rPr>
      </w:pPr>
      <w:hyperlink w:anchor="_Toc167279569" w:history="1">
        <w:r w:rsidR="00E643EE" w:rsidRPr="00554BF2">
          <w:rPr>
            <w:rStyle w:val="Hyperlink"/>
            <w:noProof/>
          </w:rPr>
          <w:t>3.6 Cơ sở dữ liệu vật lý</w:t>
        </w:r>
        <w:r w:rsidR="00E643EE">
          <w:rPr>
            <w:noProof/>
            <w:webHidden/>
          </w:rPr>
          <w:tab/>
        </w:r>
        <w:r w:rsidR="00E643EE">
          <w:rPr>
            <w:noProof/>
            <w:webHidden/>
          </w:rPr>
          <w:fldChar w:fldCharType="begin"/>
        </w:r>
        <w:r w:rsidR="00E643EE">
          <w:rPr>
            <w:noProof/>
            <w:webHidden/>
          </w:rPr>
          <w:instrText xml:space="preserve"> PAGEREF _Toc167279569 \h </w:instrText>
        </w:r>
        <w:r w:rsidR="00E643EE">
          <w:rPr>
            <w:noProof/>
            <w:webHidden/>
          </w:rPr>
        </w:r>
        <w:r w:rsidR="00E643EE">
          <w:rPr>
            <w:noProof/>
            <w:webHidden/>
          </w:rPr>
          <w:fldChar w:fldCharType="separate"/>
        </w:r>
        <w:r w:rsidR="00E643EE">
          <w:rPr>
            <w:noProof/>
            <w:webHidden/>
          </w:rPr>
          <w:t>60</w:t>
        </w:r>
        <w:r w:rsidR="00E643EE">
          <w:rPr>
            <w:noProof/>
            <w:webHidden/>
          </w:rPr>
          <w:fldChar w:fldCharType="end"/>
        </w:r>
      </w:hyperlink>
    </w:p>
    <w:p w14:paraId="19A3A8E4"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70" w:history="1">
        <w:r w:rsidR="00E643EE" w:rsidRPr="00554BF2">
          <w:rPr>
            <w:rStyle w:val="Hyperlink"/>
            <w:noProof/>
          </w:rPr>
          <w:t>3.6.1 Quan hệ giữa các bảng</w:t>
        </w:r>
        <w:r w:rsidR="00E643EE">
          <w:rPr>
            <w:noProof/>
            <w:webHidden/>
          </w:rPr>
          <w:tab/>
        </w:r>
        <w:r w:rsidR="00E643EE">
          <w:rPr>
            <w:noProof/>
            <w:webHidden/>
          </w:rPr>
          <w:fldChar w:fldCharType="begin"/>
        </w:r>
        <w:r w:rsidR="00E643EE">
          <w:rPr>
            <w:noProof/>
            <w:webHidden/>
          </w:rPr>
          <w:instrText xml:space="preserve"> PAGEREF _Toc167279570 \h </w:instrText>
        </w:r>
        <w:r w:rsidR="00E643EE">
          <w:rPr>
            <w:noProof/>
            <w:webHidden/>
          </w:rPr>
        </w:r>
        <w:r w:rsidR="00E643EE">
          <w:rPr>
            <w:noProof/>
            <w:webHidden/>
          </w:rPr>
          <w:fldChar w:fldCharType="separate"/>
        </w:r>
        <w:r w:rsidR="00E643EE">
          <w:rPr>
            <w:noProof/>
            <w:webHidden/>
          </w:rPr>
          <w:t>60</w:t>
        </w:r>
        <w:r w:rsidR="00E643EE">
          <w:rPr>
            <w:noProof/>
            <w:webHidden/>
          </w:rPr>
          <w:fldChar w:fldCharType="end"/>
        </w:r>
      </w:hyperlink>
    </w:p>
    <w:p w14:paraId="3692F777" w14:textId="77777777" w:rsidR="00E643EE" w:rsidRDefault="007859AF">
      <w:pPr>
        <w:pStyle w:val="TOC3"/>
        <w:tabs>
          <w:tab w:val="right" w:leader="dot" w:pos="8778"/>
        </w:tabs>
        <w:rPr>
          <w:rFonts w:asciiTheme="minorHAnsi" w:eastAsiaTheme="minorEastAsia" w:hAnsiTheme="minorHAnsi" w:cstheme="minorBidi"/>
          <w:noProof/>
          <w:sz w:val="22"/>
          <w:szCs w:val="22"/>
        </w:rPr>
      </w:pPr>
      <w:hyperlink w:anchor="_Toc167279571" w:history="1">
        <w:r w:rsidR="00E643EE" w:rsidRPr="00554BF2">
          <w:rPr>
            <w:rStyle w:val="Hyperlink"/>
            <w:noProof/>
          </w:rPr>
          <w:t>3.6.2 Danh sách các bảng</w:t>
        </w:r>
        <w:r w:rsidR="00E643EE">
          <w:rPr>
            <w:noProof/>
            <w:webHidden/>
          </w:rPr>
          <w:tab/>
        </w:r>
        <w:r w:rsidR="00E643EE">
          <w:rPr>
            <w:noProof/>
            <w:webHidden/>
          </w:rPr>
          <w:fldChar w:fldCharType="begin"/>
        </w:r>
        <w:r w:rsidR="00E643EE">
          <w:rPr>
            <w:noProof/>
            <w:webHidden/>
          </w:rPr>
          <w:instrText xml:space="preserve"> PAGEREF _Toc167279571 \h </w:instrText>
        </w:r>
        <w:r w:rsidR="00E643EE">
          <w:rPr>
            <w:noProof/>
            <w:webHidden/>
          </w:rPr>
        </w:r>
        <w:r w:rsidR="00E643EE">
          <w:rPr>
            <w:noProof/>
            <w:webHidden/>
          </w:rPr>
          <w:fldChar w:fldCharType="separate"/>
        </w:r>
        <w:r w:rsidR="00E643EE">
          <w:rPr>
            <w:noProof/>
            <w:webHidden/>
          </w:rPr>
          <w:t>62</w:t>
        </w:r>
        <w:r w:rsidR="00E643EE">
          <w:rPr>
            <w:noProof/>
            <w:webHidden/>
          </w:rPr>
          <w:fldChar w:fldCharType="end"/>
        </w:r>
      </w:hyperlink>
    </w:p>
    <w:p w14:paraId="3F2C5264" w14:textId="77777777" w:rsidR="00E643EE" w:rsidRDefault="007859AF">
      <w:pPr>
        <w:pStyle w:val="TOC1"/>
        <w:rPr>
          <w:rFonts w:asciiTheme="minorHAnsi" w:eastAsiaTheme="minorEastAsia" w:hAnsiTheme="minorHAnsi" w:cstheme="minorBidi"/>
          <w:sz w:val="22"/>
          <w:szCs w:val="22"/>
        </w:rPr>
      </w:pPr>
      <w:hyperlink w:anchor="_Toc167279572" w:history="1">
        <w:r w:rsidR="00E643EE" w:rsidRPr="00554BF2">
          <w:rPr>
            <w:rStyle w:val="Hyperlink"/>
          </w:rPr>
          <w:t>CHƯƠNG 4 KẾT QUẢ CÀI ĐẶT, THỬ NGHIỆM  HOẶC KẾT QUẢ NGHIÊN CỨU</w:t>
        </w:r>
        <w:r w:rsidR="00E643EE">
          <w:rPr>
            <w:webHidden/>
          </w:rPr>
          <w:tab/>
        </w:r>
        <w:r w:rsidR="00E643EE">
          <w:rPr>
            <w:webHidden/>
          </w:rPr>
          <w:fldChar w:fldCharType="begin"/>
        </w:r>
        <w:r w:rsidR="00E643EE">
          <w:rPr>
            <w:webHidden/>
          </w:rPr>
          <w:instrText xml:space="preserve"> PAGEREF _Toc167279572 \h </w:instrText>
        </w:r>
        <w:r w:rsidR="00E643EE">
          <w:rPr>
            <w:webHidden/>
          </w:rPr>
        </w:r>
        <w:r w:rsidR="00E643EE">
          <w:rPr>
            <w:webHidden/>
          </w:rPr>
          <w:fldChar w:fldCharType="separate"/>
        </w:r>
        <w:r w:rsidR="00E643EE">
          <w:rPr>
            <w:webHidden/>
          </w:rPr>
          <w:t>77</w:t>
        </w:r>
        <w:r w:rsidR="00E643EE">
          <w:rPr>
            <w:webHidden/>
          </w:rPr>
          <w:fldChar w:fldCharType="end"/>
        </w:r>
      </w:hyperlink>
    </w:p>
    <w:p w14:paraId="2261AF14" w14:textId="77777777" w:rsidR="00E643EE" w:rsidRDefault="007859AF">
      <w:pPr>
        <w:pStyle w:val="TOC2"/>
        <w:rPr>
          <w:rFonts w:asciiTheme="minorHAnsi" w:eastAsiaTheme="minorEastAsia" w:hAnsiTheme="minorHAnsi" w:cstheme="minorBidi"/>
          <w:noProof/>
          <w:sz w:val="22"/>
          <w:szCs w:val="22"/>
        </w:rPr>
      </w:pPr>
      <w:hyperlink w:anchor="_Toc167279573" w:history="1">
        <w:r w:rsidR="00E643EE" w:rsidRPr="00554BF2">
          <w:rPr>
            <w:rStyle w:val="Hyperlink"/>
            <w:noProof/>
          </w:rPr>
          <w:t>4.1 Xây dựng ứng dụng</w:t>
        </w:r>
        <w:r w:rsidR="00E643EE">
          <w:rPr>
            <w:noProof/>
            <w:webHidden/>
          </w:rPr>
          <w:tab/>
        </w:r>
        <w:r w:rsidR="00E643EE">
          <w:rPr>
            <w:noProof/>
            <w:webHidden/>
          </w:rPr>
          <w:fldChar w:fldCharType="begin"/>
        </w:r>
        <w:r w:rsidR="00E643EE">
          <w:rPr>
            <w:noProof/>
            <w:webHidden/>
          </w:rPr>
          <w:instrText xml:space="preserve"> PAGEREF _Toc167279573 \h </w:instrText>
        </w:r>
        <w:r w:rsidR="00E643EE">
          <w:rPr>
            <w:noProof/>
            <w:webHidden/>
          </w:rPr>
        </w:r>
        <w:r w:rsidR="00E643EE">
          <w:rPr>
            <w:noProof/>
            <w:webHidden/>
          </w:rPr>
          <w:fldChar w:fldCharType="separate"/>
        </w:r>
        <w:r w:rsidR="00E643EE">
          <w:rPr>
            <w:noProof/>
            <w:webHidden/>
          </w:rPr>
          <w:t>77</w:t>
        </w:r>
        <w:r w:rsidR="00E643EE">
          <w:rPr>
            <w:noProof/>
            <w:webHidden/>
          </w:rPr>
          <w:fldChar w:fldCharType="end"/>
        </w:r>
      </w:hyperlink>
    </w:p>
    <w:p w14:paraId="1886698F" w14:textId="77777777" w:rsidR="00E643EE" w:rsidRDefault="007859AF">
      <w:pPr>
        <w:pStyle w:val="TOC2"/>
        <w:rPr>
          <w:rFonts w:asciiTheme="minorHAnsi" w:eastAsiaTheme="minorEastAsia" w:hAnsiTheme="minorHAnsi" w:cstheme="minorBidi"/>
          <w:noProof/>
          <w:sz w:val="22"/>
          <w:szCs w:val="22"/>
        </w:rPr>
      </w:pPr>
      <w:hyperlink w:anchor="_Toc167279574" w:history="1">
        <w:r w:rsidR="00E643EE" w:rsidRPr="00554BF2">
          <w:rPr>
            <w:rStyle w:val="Hyperlink"/>
            <w:noProof/>
          </w:rPr>
          <w:t>4.2 Đăng nhập hệ thống</w:t>
        </w:r>
        <w:r w:rsidR="00E643EE">
          <w:rPr>
            <w:noProof/>
            <w:webHidden/>
          </w:rPr>
          <w:tab/>
        </w:r>
        <w:r w:rsidR="00E643EE">
          <w:rPr>
            <w:noProof/>
            <w:webHidden/>
          </w:rPr>
          <w:fldChar w:fldCharType="begin"/>
        </w:r>
        <w:r w:rsidR="00E643EE">
          <w:rPr>
            <w:noProof/>
            <w:webHidden/>
          </w:rPr>
          <w:instrText xml:space="preserve"> PAGEREF _Toc167279574 \h </w:instrText>
        </w:r>
        <w:r w:rsidR="00E643EE">
          <w:rPr>
            <w:noProof/>
            <w:webHidden/>
          </w:rPr>
        </w:r>
        <w:r w:rsidR="00E643EE">
          <w:rPr>
            <w:noProof/>
            <w:webHidden/>
          </w:rPr>
          <w:fldChar w:fldCharType="separate"/>
        </w:r>
        <w:r w:rsidR="00E643EE">
          <w:rPr>
            <w:noProof/>
            <w:webHidden/>
          </w:rPr>
          <w:t>77</w:t>
        </w:r>
        <w:r w:rsidR="00E643EE">
          <w:rPr>
            <w:noProof/>
            <w:webHidden/>
          </w:rPr>
          <w:fldChar w:fldCharType="end"/>
        </w:r>
      </w:hyperlink>
    </w:p>
    <w:p w14:paraId="778C5DE0" w14:textId="77777777" w:rsidR="00E643EE" w:rsidRDefault="007859AF">
      <w:pPr>
        <w:pStyle w:val="TOC2"/>
        <w:rPr>
          <w:rFonts w:asciiTheme="minorHAnsi" w:eastAsiaTheme="minorEastAsia" w:hAnsiTheme="minorHAnsi" w:cstheme="minorBidi"/>
          <w:noProof/>
          <w:sz w:val="22"/>
          <w:szCs w:val="22"/>
        </w:rPr>
      </w:pPr>
      <w:hyperlink w:anchor="_Toc167279575" w:history="1">
        <w:r w:rsidR="00E643EE" w:rsidRPr="00554BF2">
          <w:rPr>
            <w:rStyle w:val="Hyperlink"/>
            <w:noProof/>
          </w:rPr>
          <w:t>4.3 Quản lý khu trọ</w:t>
        </w:r>
        <w:r w:rsidR="00E643EE">
          <w:rPr>
            <w:noProof/>
            <w:webHidden/>
          </w:rPr>
          <w:tab/>
        </w:r>
        <w:r w:rsidR="00E643EE">
          <w:rPr>
            <w:noProof/>
            <w:webHidden/>
          </w:rPr>
          <w:fldChar w:fldCharType="begin"/>
        </w:r>
        <w:r w:rsidR="00E643EE">
          <w:rPr>
            <w:noProof/>
            <w:webHidden/>
          </w:rPr>
          <w:instrText xml:space="preserve"> PAGEREF _Toc167279575 \h </w:instrText>
        </w:r>
        <w:r w:rsidR="00E643EE">
          <w:rPr>
            <w:noProof/>
            <w:webHidden/>
          </w:rPr>
        </w:r>
        <w:r w:rsidR="00E643EE">
          <w:rPr>
            <w:noProof/>
            <w:webHidden/>
          </w:rPr>
          <w:fldChar w:fldCharType="separate"/>
        </w:r>
        <w:r w:rsidR="00E643EE">
          <w:rPr>
            <w:noProof/>
            <w:webHidden/>
          </w:rPr>
          <w:t>77</w:t>
        </w:r>
        <w:r w:rsidR="00E643EE">
          <w:rPr>
            <w:noProof/>
            <w:webHidden/>
          </w:rPr>
          <w:fldChar w:fldCharType="end"/>
        </w:r>
      </w:hyperlink>
    </w:p>
    <w:p w14:paraId="5EFA4CCA" w14:textId="77777777" w:rsidR="00E643EE" w:rsidRDefault="007859AF">
      <w:pPr>
        <w:pStyle w:val="TOC2"/>
        <w:rPr>
          <w:rFonts w:asciiTheme="minorHAnsi" w:eastAsiaTheme="minorEastAsia" w:hAnsiTheme="minorHAnsi" w:cstheme="minorBidi"/>
          <w:noProof/>
          <w:sz w:val="22"/>
          <w:szCs w:val="22"/>
        </w:rPr>
      </w:pPr>
      <w:hyperlink w:anchor="_Toc167279576" w:history="1">
        <w:r w:rsidR="00E643EE" w:rsidRPr="00554BF2">
          <w:rPr>
            <w:rStyle w:val="Hyperlink"/>
            <w:noProof/>
          </w:rPr>
          <w:t>4.4 Quản lý phòng trọ</w:t>
        </w:r>
        <w:r w:rsidR="00E643EE">
          <w:rPr>
            <w:noProof/>
            <w:webHidden/>
          </w:rPr>
          <w:tab/>
        </w:r>
        <w:r w:rsidR="00E643EE">
          <w:rPr>
            <w:noProof/>
            <w:webHidden/>
          </w:rPr>
          <w:fldChar w:fldCharType="begin"/>
        </w:r>
        <w:r w:rsidR="00E643EE">
          <w:rPr>
            <w:noProof/>
            <w:webHidden/>
          </w:rPr>
          <w:instrText xml:space="preserve"> PAGEREF _Toc167279576 \h </w:instrText>
        </w:r>
        <w:r w:rsidR="00E643EE">
          <w:rPr>
            <w:noProof/>
            <w:webHidden/>
          </w:rPr>
        </w:r>
        <w:r w:rsidR="00E643EE">
          <w:rPr>
            <w:noProof/>
            <w:webHidden/>
          </w:rPr>
          <w:fldChar w:fldCharType="separate"/>
        </w:r>
        <w:r w:rsidR="00E643EE">
          <w:rPr>
            <w:noProof/>
            <w:webHidden/>
          </w:rPr>
          <w:t>78</w:t>
        </w:r>
        <w:r w:rsidR="00E643EE">
          <w:rPr>
            <w:noProof/>
            <w:webHidden/>
          </w:rPr>
          <w:fldChar w:fldCharType="end"/>
        </w:r>
      </w:hyperlink>
    </w:p>
    <w:p w14:paraId="4360C94F" w14:textId="77777777" w:rsidR="00E643EE" w:rsidRDefault="007859AF">
      <w:pPr>
        <w:pStyle w:val="TOC2"/>
        <w:rPr>
          <w:rFonts w:asciiTheme="minorHAnsi" w:eastAsiaTheme="minorEastAsia" w:hAnsiTheme="minorHAnsi" w:cstheme="minorBidi"/>
          <w:noProof/>
          <w:sz w:val="22"/>
          <w:szCs w:val="22"/>
        </w:rPr>
      </w:pPr>
      <w:hyperlink w:anchor="_Toc167279577" w:history="1">
        <w:r w:rsidR="00E643EE" w:rsidRPr="00554BF2">
          <w:rPr>
            <w:rStyle w:val="Hyperlink"/>
            <w:noProof/>
          </w:rPr>
          <w:t>4.5 Quản lý hợp đồng</w:t>
        </w:r>
        <w:r w:rsidR="00E643EE">
          <w:rPr>
            <w:noProof/>
            <w:webHidden/>
          </w:rPr>
          <w:tab/>
        </w:r>
        <w:r w:rsidR="00E643EE">
          <w:rPr>
            <w:noProof/>
            <w:webHidden/>
          </w:rPr>
          <w:fldChar w:fldCharType="begin"/>
        </w:r>
        <w:r w:rsidR="00E643EE">
          <w:rPr>
            <w:noProof/>
            <w:webHidden/>
          </w:rPr>
          <w:instrText xml:space="preserve"> PAGEREF _Toc167279577 \h </w:instrText>
        </w:r>
        <w:r w:rsidR="00E643EE">
          <w:rPr>
            <w:noProof/>
            <w:webHidden/>
          </w:rPr>
        </w:r>
        <w:r w:rsidR="00E643EE">
          <w:rPr>
            <w:noProof/>
            <w:webHidden/>
          </w:rPr>
          <w:fldChar w:fldCharType="separate"/>
        </w:r>
        <w:r w:rsidR="00E643EE">
          <w:rPr>
            <w:noProof/>
            <w:webHidden/>
          </w:rPr>
          <w:t>79</w:t>
        </w:r>
        <w:r w:rsidR="00E643EE">
          <w:rPr>
            <w:noProof/>
            <w:webHidden/>
          </w:rPr>
          <w:fldChar w:fldCharType="end"/>
        </w:r>
      </w:hyperlink>
    </w:p>
    <w:p w14:paraId="7317B310" w14:textId="77777777" w:rsidR="00E643EE" w:rsidRDefault="007859AF">
      <w:pPr>
        <w:pStyle w:val="TOC2"/>
        <w:rPr>
          <w:rFonts w:asciiTheme="minorHAnsi" w:eastAsiaTheme="minorEastAsia" w:hAnsiTheme="minorHAnsi" w:cstheme="minorBidi"/>
          <w:noProof/>
          <w:sz w:val="22"/>
          <w:szCs w:val="22"/>
        </w:rPr>
      </w:pPr>
      <w:hyperlink w:anchor="_Toc167279578" w:history="1">
        <w:r w:rsidR="00E643EE" w:rsidRPr="00554BF2">
          <w:rPr>
            <w:rStyle w:val="Hyperlink"/>
            <w:noProof/>
          </w:rPr>
          <w:t>4.6 Quản lý thanh toán</w:t>
        </w:r>
        <w:r w:rsidR="00E643EE">
          <w:rPr>
            <w:noProof/>
            <w:webHidden/>
          </w:rPr>
          <w:tab/>
        </w:r>
        <w:r w:rsidR="00E643EE">
          <w:rPr>
            <w:noProof/>
            <w:webHidden/>
          </w:rPr>
          <w:fldChar w:fldCharType="begin"/>
        </w:r>
        <w:r w:rsidR="00E643EE">
          <w:rPr>
            <w:noProof/>
            <w:webHidden/>
          </w:rPr>
          <w:instrText xml:space="preserve"> PAGEREF _Toc167279578 \h </w:instrText>
        </w:r>
        <w:r w:rsidR="00E643EE">
          <w:rPr>
            <w:noProof/>
            <w:webHidden/>
          </w:rPr>
        </w:r>
        <w:r w:rsidR="00E643EE">
          <w:rPr>
            <w:noProof/>
            <w:webHidden/>
          </w:rPr>
          <w:fldChar w:fldCharType="separate"/>
        </w:r>
        <w:r w:rsidR="00E643EE">
          <w:rPr>
            <w:noProof/>
            <w:webHidden/>
          </w:rPr>
          <w:t>80</w:t>
        </w:r>
        <w:r w:rsidR="00E643EE">
          <w:rPr>
            <w:noProof/>
            <w:webHidden/>
          </w:rPr>
          <w:fldChar w:fldCharType="end"/>
        </w:r>
      </w:hyperlink>
    </w:p>
    <w:p w14:paraId="6F3D6512" w14:textId="77777777" w:rsidR="00E643EE" w:rsidRDefault="007859AF">
      <w:pPr>
        <w:pStyle w:val="TOC2"/>
        <w:rPr>
          <w:rFonts w:asciiTheme="minorHAnsi" w:eastAsiaTheme="minorEastAsia" w:hAnsiTheme="minorHAnsi" w:cstheme="minorBidi"/>
          <w:noProof/>
          <w:sz w:val="22"/>
          <w:szCs w:val="22"/>
        </w:rPr>
      </w:pPr>
      <w:hyperlink w:anchor="_Toc167279579" w:history="1">
        <w:r w:rsidR="00E643EE" w:rsidRPr="00554BF2">
          <w:rPr>
            <w:rStyle w:val="Hyperlink"/>
            <w:noProof/>
          </w:rPr>
          <w:t>4.7 Quản lý khách hàng</w:t>
        </w:r>
        <w:r w:rsidR="00E643EE">
          <w:rPr>
            <w:noProof/>
            <w:webHidden/>
          </w:rPr>
          <w:tab/>
        </w:r>
        <w:r w:rsidR="00E643EE">
          <w:rPr>
            <w:noProof/>
            <w:webHidden/>
          </w:rPr>
          <w:fldChar w:fldCharType="begin"/>
        </w:r>
        <w:r w:rsidR="00E643EE">
          <w:rPr>
            <w:noProof/>
            <w:webHidden/>
          </w:rPr>
          <w:instrText xml:space="preserve"> PAGEREF _Toc167279579 \h </w:instrText>
        </w:r>
        <w:r w:rsidR="00E643EE">
          <w:rPr>
            <w:noProof/>
            <w:webHidden/>
          </w:rPr>
        </w:r>
        <w:r w:rsidR="00E643EE">
          <w:rPr>
            <w:noProof/>
            <w:webHidden/>
          </w:rPr>
          <w:fldChar w:fldCharType="separate"/>
        </w:r>
        <w:r w:rsidR="00E643EE">
          <w:rPr>
            <w:noProof/>
            <w:webHidden/>
          </w:rPr>
          <w:t>82</w:t>
        </w:r>
        <w:r w:rsidR="00E643EE">
          <w:rPr>
            <w:noProof/>
            <w:webHidden/>
          </w:rPr>
          <w:fldChar w:fldCharType="end"/>
        </w:r>
      </w:hyperlink>
    </w:p>
    <w:p w14:paraId="215B51E9" w14:textId="77777777" w:rsidR="00E643EE" w:rsidRDefault="007859AF">
      <w:pPr>
        <w:pStyle w:val="TOC1"/>
        <w:rPr>
          <w:rFonts w:asciiTheme="minorHAnsi" w:eastAsiaTheme="minorEastAsia" w:hAnsiTheme="minorHAnsi" w:cstheme="minorBidi"/>
          <w:sz w:val="22"/>
          <w:szCs w:val="22"/>
        </w:rPr>
      </w:pPr>
      <w:hyperlink w:anchor="_Toc167279580" w:history="1">
        <w:r w:rsidR="00E643EE" w:rsidRPr="00554BF2">
          <w:rPr>
            <w:rStyle w:val="Hyperlink"/>
          </w:rPr>
          <w:t>KẾT LUẬN VÀ HƯỚNG PHÁT TRIỂN</w:t>
        </w:r>
        <w:r w:rsidR="00E643EE">
          <w:rPr>
            <w:webHidden/>
          </w:rPr>
          <w:tab/>
        </w:r>
        <w:r w:rsidR="00E643EE">
          <w:rPr>
            <w:webHidden/>
          </w:rPr>
          <w:fldChar w:fldCharType="begin"/>
        </w:r>
        <w:r w:rsidR="00E643EE">
          <w:rPr>
            <w:webHidden/>
          </w:rPr>
          <w:instrText xml:space="preserve"> PAGEREF _Toc167279580 \h </w:instrText>
        </w:r>
        <w:r w:rsidR="00E643EE">
          <w:rPr>
            <w:webHidden/>
          </w:rPr>
        </w:r>
        <w:r w:rsidR="00E643EE">
          <w:rPr>
            <w:webHidden/>
          </w:rPr>
          <w:fldChar w:fldCharType="separate"/>
        </w:r>
        <w:r w:rsidR="00E643EE">
          <w:rPr>
            <w:webHidden/>
          </w:rPr>
          <w:t>84</w:t>
        </w:r>
        <w:r w:rsidR="00E643EE">
          <w:rPr>
            <w:webHidden/>
          </w:rPr>
          <w:fldChar w:fldCharType="end"/>
        </w:r>
      </w:hyperlink>
    </w:p>
    <w:p w14:paraId="4762208D" w14:textId="77777777" w:rsidR="00E643EE" w:rsidRDefault="007859AF">
      <w:pPr>
        <w:pStyle w:val="TOC1"/>
        <w:rPr>
          <w:rFonts w:asciiTheme="minorHAnsi" w:eastAsiaTheme="minorEastAsia" w:hAnsiTheme="minorHAnsi" w:cstheme="minorBidi"/>
          <w:sz w:val="22"/>
          <w:szCs w:val="22"/>
        </w:rPr>
      </w:pPr>
      <w:hyperlink w:anchor="_Toc167279581" w:history="1">
        <w:r w:rsidR="00E643EE" w:rsidRPr="00554BF2">
          <w:rPr>
            <w:rStyle w:val="Hyperlink"/>
          </w:rPr>
          <w:t>PHỤ LỤC</w:t>
        </w:r>
        <w:r w:rsidR="00E643EE">
          <w:rPr>
            <w:webHidden/>
          </w:rPr>
          <w:tab/>
        </w:r>
        <w:r w:rsidR="00E643EE">
          <w:rPr>
            <w:webHidden/>
          </w:rPr>
          <w:fldChar w:fldCharType="begin"/>
        </w:r>
        <w:r w:rsidR="00E643EE">
          <w:rPr>
            <w:webHidden/>
          </w:rPr>
          <w:instrText xml:space="preserve"> PAGEREF _Toc167279581 \h </w:instrText>
        </w:r>
        <w:r w:rsidR="00E643EE">
          <w:rPr>
            <w:webHidden/>
          </w:rPr>
        </w:r>
        <w:r w:rsidR="00E643EE">
          <w:rPr>
            <w:webHidden/>
          </w:rPr>
          <w:fldChar w:fldCharType="separate"/>
        </w:r>
        <w:r w:rsidR="00E643EE">
          <w:rPr>
            <w:webHidden/>
          </w:rPr>
          <w:t>86</w:t>
        </w:r>
        <w:r w:rsidR="00E643EE">
          <w:rPr>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5" w:name="_Toc167279514"/>
      <w:r>
        <w:lastRenderedPageBreak/>
        <w:t>DANH MỤC CÁC HÌNH VẼ</w:t>
      </w:r>
      <w:bookmarkEnd w:id="5"/>
    </w:p>
    <w:p w14:paraId="23FF3A91" w14:textId="77777777" w:rsidR="00942A02"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67322051" w:history="1">
        <w:r w:rsidR="00942A02" w:rsidRPr="00151D78">
          <w:rPr>
            <w:rStyle w:val="Hyperlink"/>
            <w:noProof/>
          </w:rPr>
          <w:t>Hình 1</w:t>
        </w:r>
        <w:r w:rsidR="00942A02" w:rsidRPr="00151D78">
          <w:rPr>
            <w:rStyle w:val="Hyperlink"/>
            <w:noProof/>
          </w:rPr>
          <w:noBreakHyphen/>
          <w:t>1 Khu trọ nhà chủ trọ Vũ Quang Hải</w:t>
        </w:r>
        <w:r w:rsidR="00942A02">
          <w:rPr>
            <w:noProof/>
            <w:webHidden/>
          </w:rPr>
          <w:tab/>
        </w:r>
        <w:r w:rsidR="00942A02">
          <w:rPr>
            <w:noProof/>
            <w:webHidden/>
          </w:rPr>
          <w:fldChar w:fldCharType="begin"/>
        </w:r>
        <w:r w:rsidR="00942A02">
          <w:rPr>
            <w:noProof/>
            <w:webHidden/>
          </w:rPr>
          <w:instrText xml:space="preserve"> PAGEREF _Toc167322051 \h </w:instrText>
        </w:r>
        <w:r w:rsidR="00942A02">
          <w:rPr>
            <w:noProof/>
            <w:webHidden/>
          </w:rPr>
        </w:r>
        <w:r w:rsidR="00942A02">
          <w:rPr>
            <w:noProof/>
            <w:webHidden/>
          </w:rPr>
          <w:fldChar w:fldCharType="separate"/>
        </w:r>
        <w:r w:rsidR="00942A02">
          <w:rPr>
            <w:noProof/>
            <w:webHidden/>
          </w:rPr>
          <w:t>2</w:t>
        </w:r>
        <w:r w:rsidR="00942A02">
          <w:rPr>
            <w:noProof/>
            <w:webHidden/>
          </w:rPr>
          <w:fldChar w:fldCharType="end"/>
        </w:r>
      </w:hyperlink>
    </w:p>
    <w:p w14:paraId="11768699"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52" w:history="1">
        <w:r w:rsidR="00942A02" w:rsidRPr="00151D78">
          <w:rPr>
            <w:rStyle w:val="Hyperlink"/>
            <w:noProof/>
          </w:rPr>
          <w:t>Hình 1</w:t>
        </w:r>
        <w:r w:rsidR="00942A02" w:rsidRPr="00151D78">
          <w:rPr>
            <w:rStyle w:val="Hyperlink"/>
            <w:noProof/>
          </w:rPr>
          <w:noBreakHyphen/>
          <w:t>2 Giao diện phần mềm quản lý nhà trọ MonaHouse</w:t>
        </w:r>
        <w:r w:rsidR="00942A02">
          <w:rPr>
            <w:noProof/>
            <w:webHidden/>
          </w:rPr>
          <w:tab/>
        </w:r>
        <w:r w:rsidR="00942A02">
          <w:rPr>
            <w:noProof/>
            <w:webHidden/>
          </w:rPr>
          <w:fldChar w:fldCharType="begin"/>
        </w:r>
        <w:r w:rsidR="00942A02">
          <w:rPr>
            <w:noProof/>
            <w:webHidden/>
          </w:rPr>
          <w:instrText xml:space="preserve"> PAGEREF _Toc167322052 \h </w:instrText>
        </w:r>
        <w:r w:rsidR="00942A02">
          <w:rPr>
            <w:noProof/>
            <w:webHidden/>
          </w:rPr>
        </w:r>
        <w:r w:rsidR="00942A02">
          <w:rPr>
            <w:noProof/>
            <w:webHidden/>
          </w:rPr>
          <w:fldChar w:fldCharType="separate"/>
        </w:r>
        <w:r w:rsidR="00942A02">
          <w:rPr>
            <w:noProof/>
            <w:webHidden/>
          </w:rPr>
          <w:t>3</w:t>
        </w:r>
        <w:r w:rsidR="00942A02">
          <w:rPr>
            <w:noProof/>
            <w:webHidden/>
          </w:rPr>
          <w:fldChar w:fldCharType="end"/>
        </w:r>
      </w:hyperlink>
    </w:p>
    <w:p w14:paraId="0B165EB9"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53" w:history="1">
        <w:r w:rsidR="00942A02" w:rsidRPr="00151D78">
          <w:rPr>
            <w:rStyle w:val="Hyperlink"/>
            <w:noProof/>
          </w:rPr>
          <w:t>Hình 1</w:t>
        </w:r>
        <w:r w:rsidR="00942A02" w:rsidRPr="00151D78">
          <w:rPr>
            <w:rStyle w:val="Hyperlink"/>
            <w:noProof/>
          </w:rPr>
          <w:noBreakHyphen/>
          <w:t>3 Giao diện chính của phần mềm Lam Nguyen</w:t>
        </w:r>
        <w:r w:rsidR="00942A02">
          <w:rPr>
            <w:noProof/>
            <w:webHidden/>
          </w:rPr>
          <w:tab/>
        </w:r>
        <w:r w:rsidR="00942A02">
          <w:rPr>
            <w:noProof/>
            <w:webHidden/>
          </w:rPr>
          <w:fldChar w:fldCharType="begin"/>
        </w:r>
        <w:r w:rsidR="00942A02">
          <w:rPr>
            <w:noProof/>
            <w:webHidden/>
          </w:rPr>
          <w:instrText xml:space="preserve"> PAGEREF _Toc167322053 \h </w:instrText>
        </w:r>
        <w:r w:rsidR="00942A02">
          <w:rPr>
            <w:noProof/>
            <w:webHidden/>
          </w:rPr>
        </w:r>
        <w:r w:rsidR="00942A02">
          <w:rPr>
            <w:noProof/>
            <w:webHidden/>
          </w:rPr>
          <w:fldChar w:fldCharType="separate"/>
        </w:r>
        <w:r w:rsidR="00942A02">
          <w:rPr>
            <w:noProof/>
            <w:webHidden/>
          </w:rPr>
          <w:t>4</w:t>
        </w:r>
        <w:r w:rsidR="00942A02">
          <w:rPr>
            <w:noProof/>
            <w:webHidden/>
          </w:rPr>
          <w:fldChar w:fldCharType="end"/>
        </w:r>
      </w:hyperlink>
    </w:p>
    <w:p w14:paraId="743C8917"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54" w:history="1">
        <w:r w:rsidR="00942A02" w:rsidRPr="00151D78">
          <w:rPr>
            <w:rStyle w:val="Hyperlink"/>
            <w:noProof/>
          </w:rPr>
          <w:t>Hình 1</w:t>
        </w:r>
        <w:r w:rsidR="00942A02" w:rsidRPr="00151D78">
          <w:rPr>
            <w:rStyle w:val="Hyperlink"/>
            <w:noProof/>
          </w:rPr>
          <w:noBreakHyphen/>
          <w:t>4 Giao diện quản lý phòng trọ của phần mềm Lam Nguyen</w:t>
        </w:r>
        <w:r w:rsidR="00942A02">
          <w:rPr>
            <w:noProof/>
            <w:webHidden/>
          </w:rPr>
          <w:tab/>
        </w:r>
        <w:r w:rsidR="00942A02">
          <w:rPr>
            <w:noProof/>
            <w:webHidden/>
          </w:rPr>
          <w:fldChar w:fldCharType="begin"/>
        </w:r>
        <w:r w:rsidR="00942A02">
          <w:rPr>
            <w:noProof/>
            <w:webHidden/>
          </w:rPr>
          <w:instrText xml:space="preserve"> PAGEREF _Toc167322054 \h </w:instrText>
        </w:r>
        <w:r w:rsidR="00942A02">
          <w:rPr>
            <w:noProof/>
            <w:webHidden/>
          </w:rPr>
        </w:r>
        <w:r w:rsidR="00942A02">
          <w:rPr>
            <w:noProof/>
            <w:webHidden/>
          </w:rPr>
          <w:fldChar w:fldCharType="separate"/>
        </w:r>
        <w:r w:rsidR="00942A02">
          <w:rPr>
            <w:noProof/>
            <w:webHidden/>
          </w:rPr>
          <w:t>5</w:t>
        </w:r>
        <w:r w:rsidR="00942A02">
          <w:rPr>
            <w:noProof/>
            <w:webHidden/>
          </w:rPr>
          <w:fldChar w:fldCharType="end"/>
        </w:r>
      </w:hyperlink>
    </w:p>
    <w:p w14:paraId="516425C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55" w:history="1">
        <w:r w:rsidR="00942A02" w:rsidRPr="00151D78">
          <w:rPr>
            <w:rStyle w:val="Hyperlink"/>
            <w:noProof/>
          </w:rPr>
          <w:t>Hình 2</w:t>
        </w:r>
        <w:r w:rsidR="00942A02" w:rsidRPr="00151D78">
          <w:rPr>
            <w:rStyle w:val="Hyperlink"/>
            <w:noProof/>
          </w:rPr>
          <w:noBreakHyphen/>
          <w:t xml:space="preserve">1 Công nghệ ASP NET của Microsoft – </w:t>
        </w:r>
        <w:r w:rsidR="00942A02" w:rsidRPr="00151D78">
          <w:rPr>
            <w:rStyle w:val="Hyperlink"/>
            <w:i/>
            <w:noProof/>
          </w:rPr>
          <w:t>Nguồn: microsoft.com</w:t>
        </w:r>
        <w:r w:rsidR="00942A02">
          <w:rPr>
            <w:noProof/>
            <w:webHidden/>
          </w:rPr>
          <w:tab/>
        </w:r>
        <w:r w:rsidR="00942A02">
          <w:rPr>
            <w:noProof/>
            <w:webHidden/>
          </w:rPr>
          <w:fldChar w:fldCharType="begin"/>
        </w:r>
        <w:r w:rsidR="00942A02">
          <w:rPr>
            <w:noProof/>
            <w:webHidden/>
          </w:rPr>
          <w:instrText xml:space="preserve"> PAGEREF _Toc167322055 \h </w:instrText>
        </w:r>
        <w:r w:rsidR="00942A02">
          <w:rPr>
            <w:noProof/>
            <w:webHidden/>
          </w:rPr>
        </w:r>
        <w:r w:rsidR="00942A02">
          <w:rPr>
            <w:noProof/>
            <w:webHidden/>
          </w:rPr>
          <w:fldChar w:fldCharType="separate"/>
        </w:r>
        <w:r w:rsidR="00942A02">
          <w:rPr>
            <w:noProof/>
            <w:webHidden/>
          </w:rPr>
          <w:t>7</w:t>
        </w:r>
        <w:r w:rsidR="00942A02">
          <w:rPr>
            <w:noProof/>
            <w:webHidden/>
          </w:rPr>
          <w:fldChar w:fldCharType="end"/>
        </w:r>
      </w:hyperlink>
    </w:p>
    <w:p w14:paraId="0A0AF96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56" w:history="1">
        <w:r w:rsidR="00942A02" w:rsidRPr="00151D78">
          <w:rPr>
            <w:rStyle w:val="Hyperlink"/>
            <w:noProof/>
          </w:rPr>
          <w:t>Hình 2</w:t>
        </w:r>
        <w:r w:rsidR="00942A02" w:rsidRPr="00151D78">
          <w:rPr>
            <w:rStyle w:val="Hyperlink"/>
            <w:noProof/>
          </w:rPr>
          <w:noBreakHyphen/>
          <w:t xml:space="preserve">2 Application Programming Interface </w:t>
        </w:r>
        <w:r w:rsidR="00942A02" w:rsidRPr="00151D78">
          <w:rPr>
            <w:rStyle w:val="Hyperlink"/>
            <w:i/>
            <w:noProof/>
          </w:rPr>
          <w:t>Nguồn: viblo.com</w:t>
        </w:r>
        <w:r w:rsidR="00942A02">
          <w:rPr>
            <w:noProof/>
            <w:webHidden/>
          </w:rPr>
          <w:tab/>
        </w:r>
        <w:r w:rsidR="00942A02">
          <w:rPr>
            <w:noProof/>
            <w:webHidden/>
          </w:rPr>
          <w:fldChar w:fldCharType="begin"/>
        </w:r>
        <w:r w:rsidR="00942A02">
          <w:rPr>
            <w:noProof/>
            <w:webHidden/>
          </w:rPr>
          <w:instrText xml:space="preserve"> PAGEREF _Toc167322056 \h </w:instrText>
        </w:r>
        <w:r w:rsidR="00942A02">
          <w:rPr>
            <w:noProof/>
            <w:webHidden/>
          </w:rPr>
        </w:r>
        <w:r w:rsidR="00942A02">
          <w:rPr>
            <w:noProof/>
            <w:webHidden/>
          </w:rPr>
          <w:fldChar w:fldCharType="separate"/>
        </w:r>
        <w:r w:rsidR="00942A02">
          <w:rPr>
            <w:noProof/>
            <w:webHidden/>
          </w:rPr>
          <w:t>9</w:t>
        </w:r>
        <w:r w:rsidR="00942A02">
          <w:rPr>
            <w:noProof/>
            <w:webHidden/>
          </w:rPr>
          <w:fldChar w:fldCharType="end"/>
        </w:r>
      </w:hyperlink>
    </w:p>
    <w:p w14:paraId="620F76CE"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9" w:anchor="_Toc167322057" w:history="1">
        <w:r w:rsidR="00942A02" w:rsidRPr="00151D78">
          <w:rPr>
            <w:rStyle w:val="Hyperlink"/>
            <w:noProof/>
          </w:rPr>
          <w:t>Hình 2</w:t>
        </w:r>
        <w:r w:rsidR="00942A02" w:rsidRPr="00151D78">
          <w:rPr>
            <w:rStyle w:val="Hyperlink"/>
            <w:noProof/>
          </w:rPr>
          <w:noBreakHyphen/>
          <w:t xml:space="preserve">3 Ngôn ngữ đánh dấu XML - </w:t>
        </w:r>
        <w:r w:rsidR="00942A02" w:rsidRPr="00151D78">
          <w:rPr>
            <w:rStyle w:val="Hyperlink"/>
            <w:i/>
            <w:noProof/>
          </w:rPr>
          <w:t>Nguồn: https://matbao.com</w:t>
        </w:r>
        <w:r w:rsidR="00942A02">
          <w:rPr>
            <w:noProof/>
            <w:webHidden/>
          </w:rPr>
          <w:tab/>
        </w:r>
        <w:r w:rsidR="00942A02">
          <w:rPr>
            <w:noProof/>
            <w:webHidden/>
          </w:rPr>
          <w:fldChar w:fldCharType="begin"/>
        </w:r>
        <w:r w:rsidR="00942A02">
          <w:rPr>
            <w:noProof/>
            <w:webHidden/>
          </w:rPr>
          <w:instrText xml:space="preserve"> PAGEREF _Toc167322057 \h </w:instrText>
        </w:r>
        <w:r w:rsidR="00942A02">
          <w:rPr>
            <w:noProof/>
            <w:webHidden/>
          </w:rPr>
        </w:r>
        <w:r w:rsidR="00942A02">
          <w:rPr>
            <w:noProof/>
            <w:webHidden/>
          </w:rPr>
          <w:fldChar w:fldCharType="separate"/>
        </w:r>
        <w:r w:rsidR="00942A02">
          <w:rPr>
            <w:noProof/>
            <w:webHidden/>
          </w:rPr>
          <w:t>11</w:t>
        </w:r>
        <w:r w:rsidR="00942A02">
          <w:rPr>
            <w:noProof/>
            <w:webHidden/>
          </w:rPr>
          <w:fldChar w:fldCharType="end"/>
        </w:r>
      </w:hyperlink>
    </w:p>
    <w:p w14:paraId="064D9D1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58" w:history="1">
        <w:r w:rsidR="00942A02" w:rsidRPr="00151D78">
          <w:rPr>
            <w:rStyle w:val="Hyperlink"/>
            <w:noProof/>
          </w:rPr>
          <w:t>Hình 2</w:t>
        </w:r>
        <w:r w:rsidR="00942A02" w:rsidRPr="00151D78">
          <w:rPr>
            <w:rStyle w:val="Hyperlink"/>
            <w:noProof/>
          </w:rPr>
          <w:noBreakHyphen/>
          <w:t xml:space="preserve">4 Angular framework </w:t>
        </w:r>
        <w:r w:rsidR="00942A02" w:rsidRPr="00151D78">
          <w:rPr>
            <w:rStyle w:val="Hyperlink"/>
            <w:i/>
            <w:noProof/>
          </w:rPr>
          <w:t>Nguồn: https://angular.io</w:t>
        </w:r>
        <w:r w:rsidR="00942A02">
          <w:rPr>
            <w:noProof/>
            <w:webHidden/>
          </w:rPr>
          <w:tab/>
        </w:r>
        <w:r w:rsidR="00942A02">
          <w:rPr>
            <w:noProof/>
            <w:webHidden/>
          </w:rPr>
          <w:fldChar w:fldCharType="begin"/>
        </w:r>
        <w:r w:rsidR="00942A02">
          <w:rPr>
            <w:noProof/>
            <w:webHidden/>
          </w:rPr>
          <w:instrText xml:space="preserve"> PAGEREF _Toc167322058 \h </w:instrText>
        </w:r>
        <w:r w:rsidR="00942A02">
          <w:rPr>
            <w:noProof/>
            <w:webHidden/>
          </w:rPr>
        </w:r>
        <w:r w:rsidR="00942A02">
          <w:rPr>
            <w:noProof/>
            <w:webHidden/>
          </w:rPr>
          <w:fldChar w:fldCharType="separate"/>
        </w:r>
        <w:r w:rsidR="00942A02">
          <w:rPr>
            <w:noProof/>
            <w:webHidden/>
          </w:rPr>
          <w:t>13</w:t>
        </w:r>
        <w:r w:rsidR="00942A02">
          <w:rPr>
            <w:noProof/>
            <w:webHidden/>
          </w:rPr>
          <w:fldChar w:fldCharType="end"/>
        </w:r>
      </w:hyperlink>
    </w:p>
    <w:p w14:paraId="6A917165"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0" w:anchor="_Toc167322059" w:history="1">
        <w:r w:rsidR="00942A02" w:rsidRPr="00151D78">
          <w:rPr>
            <w:rStyle w:val="Hyperlink"/>
            <w:noProof/>
          </w:rPr>
          <w:t>Hình 2</w:t>
        </w:r>
        <w:r w:rsidR="00942A02" w:rsidRPr="00151D78">
          <w:rPr>
            <w:rStyle w:val="Hyperlink"/>
            <w:noProof/>
          </w:rPr>
          <w:noBreakHyphen/>
          <w:t xml:space="preserve">5 Components trong angular </w:t>
        </w:r>
        <w:r w:rsidR="00942A02" w:rsidRPr="00151D78">
          <w:rPr>
            <w:rStyle w:val="Hyperlink"/>
            <w:i/>
            <w:noProof/>
          </w:rPr>
          <w:t>Nguồn: https://angular.io</w:t>
        </w:r>
        <w:r w:rsidR="00942A02">
          <w:rPr>
            <w:noProof/>
            <w:webHidden/>
          </w:rPr>
          <w:tab/>
        </w:r>
        <w:r w:rsidR="00942A02">
          <w:rPr>
            <w:noProof/>
            <w:webHidden/>
          </w:rPr>
          <w:fldChar w:fldCharType="begin"/>
        </w:r>
        <w:r w:rsidR="00942A02">
          <w:rPr>
            <w:noProof/>
            <w:webHidden/>
          </w:rPr>
          <w:instrText xml:space="preserve"> PAGEREF _Toc167322059 \h </w:instrText>
        </w:r>
        <w:r w:rsidR="00942A02">
          <w:rPr>
            <w:noProof/>
            <w:webHidden/>
          </w:rPr>
        </w:r>
        <w:r w:rsidR="00942A02">
          <w:rPr>
            <w:noProof/>
            <w:webHidden/>
          </w:rPr>
          <w:fldChar w:fldCharType="separate"/>
        </w:r>
        <w:r w:rsidR="00942A02">
          <w:rPr>
            <w:noProof/>
            <w:webHidden/>
          </w:rPr>
          <w:t>14</w:t>
        </w:r>
        <w:r w:rsidR="00942A02">
          <w:rPr>
            <w:noProof/>
            <w:webHidden/>
          </w:rPr>
          <w:fldChar w:fldCharType="end"/>
        </w:r>
      </w:hyperlink>
    </w:p>
    <w:p w14:paraId="68B8264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0" w:history="1">
        <w:r w:rsidR="00942A02" w:rsidRPr="00151D78">
          <w:rPr>
            <w:rStyle w:val="Hyperlink"/>
            <w:noProof/>
          </w:rPr>
          <w:t>Hình 2</w:t>
        </w:r>
        <w:r w:rsidR="00942A02" w:rsidRPr="00151D78">
          <w:rPr>
            <w:rStyle w:val="Hyperlink"/>
            <w:noProof/>
          </w:rPr>
          <w:noBreakHyphen/>
          <w:t xml:space="preserve">6 Mô hình Onion Architechture - </w:t>
        </w:r>
        <w:r w:rsidR="00942A02" w:rsidRPr="00151D78">
          <w:rPr>
            <w:rStyle w:val="Hyperlink"/>
            <w:i/>
            <w:noProof/>
          </w:rPr>
          <w:t>Nguồn: microsoft.com</w:t>
        </w:r>
        <w:r w:rsidR="00942A02">
          <w:rPr>
            <w:noProof/>
            <w:webHidden/>
          </w:rPr>
          <w:tab/>
        </w:r>
        <w:r w:rsidR="00942A02">
          <w:rPr>
            <w:noProof/>
            <w:webHidden/>
          </w:rPr>
          <w:fldChar w:fldCharType="begin"/>
        </w:r>
        <w:r w:rsidR="00942A02">
          <w:rPr>
            <w:noProof/>
            <w:webHidden/>
          </w:rPr>
          <w:instrText xml:space="preserve"> PAGEREF _Toc167322060 \h </w:instrText>
        </w:r>
        <w:r w:rsidR="00942A02">
          <w:rPr>
            <w:noProof/>
            <w:webHidden/>
          </w:rPr>
        </w:r>
        <w:r w:rsidR="00942A02">
          <w:rPr>
            <w:noProof/>
            <w:webHidden/>
          </w:rPr>
          <w:fldChar w:fldCharType="separate"/>
        </w:r>
        <w:r w:rsidR="00942A02">
          <w:rPr>
            <w:noProof/>
            <w:webHidden/>
          </w:rPr>
          <w:t>18</w:t>
        </w:r>
        <w:r w:rsidR="00942A02">
          <w:rPr>
            <w:noProof/>
            <w:webHidden/>
          </w:rPr>
          <w:fldChar w:fldCharType="end"/>
        </w:r>
      </w:hyperlink>
    </w:p>
    <w:p w14:paraId="7BA2466A"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1" w:history="1">
        <w:r w:rsidR="00942A02" w:rsidRPr="00151D78">
          <w:rPr>
            <w:rStyle w:val="Hyperlink"/>
            <w:noProof/>
          </w:rPr>
          <w:t>Hình 2</w:t>
        </w:r>
        <w:r w:rsidR="00942A02" w:rsidRPr="00151D78">
          <w:rPr>
            <w:rStyle w:val="Hyperlink"/>
            <w:noProof/>
          </w:rPr>
          <w:noBreakHyphen/>
          <w:t xml:space="preserve">7 Thư viện giao diện Bootstrap </w:t>
        </w:r>
        <w:r w:rsidR="00942A02" w:rsidRPr="00151D78">
          <w:rPr>
            <w:rStyle w:val="Hyperlink"/>
            <w:i/>
            <w:noProof/>
          </w:rPr>
          <w:t>Nguồn: https://w3school.com</w:t>
        </w:r>
        <w:r w:rsidR="00942A02">
          <w:rPr>
            <w:noProof/>
            <w:webHidden/>
          </w:rPr>
          <w:tab/>
        </w:r>
        <w:r w:rsidR="00942A02">
          <w:rPr>
            <w:noProof/>
            <w:webHidden/>
          </w:rPr>
          <w:fldChar w:fldCharType="begin"/>
        </w:r>
        <w:r w:rsidR="00942A02">
          <w:rPr>
            <w:noProof/>
            <w:webHidden/>
          </w:rPr>
          <w:instrText xml:space="preserve"> PAGEREF _Toc167322061 \h </w:instrText>
        </w:r>
        <w:r w:rsidR="00942A02">
          <w:rPr>
            <w:noProof/>
            <w:webHidden/>
          </w:rPr>
        </w:r>
        <w:r w:rsidR="00942A02">
          <w:rPr>
            <w:noProof/>
            <w:webHidden/>
          </w:rPr>
          <w:fldChar w:fldCharType="separate"/>
        </w:r>
        <w:r w:rsidR="00942A02">
          <w:rPr>
            <w:noProof/>
            <w:webHidden/>
          </w:rPr>
          <w:t>20</w:t>
        </w:r>
        <w:r w:rsidR="00942A02">
          <w:rPr>
            <w:noProof/>
            <w:webHidden/>
          </w:rPr>
          <w:fldChar w:fldCharType="end"/>
        </w:r>
      </w:hyperlink>
    </w:p>
    <w:p w14:paraId="1B7446A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2" w:history="1">
        <w:r w:rsidR="00942A02" w:rsidRPr="00151D78">
          <w:rPr>
            <w:rStyle w:val="Hyperlink"/>
            <w:noProof/>
          </w:rPr>
          <w:t>Hình 3</w:t>
        </w:r>
        <w:r w:rsidR="00942A02" w:rsidRPr="00151D78">
          <w:rPr>
            <w:rStyle w:val="Hyperlink"/>
            <w:noProof/>
          </w:rPr>
          <w:noBreakHyphen/>
          <w:t>1 Biểu đồ Use case tổng quát hệ thống</w:t>
        </w:r>
        <w:r w:rsidR="00942A02">
          <w:rPr>
            <w:noProof/>
            <w:webHidden/>
          </w:rPr>
          <w:tab/>
        </w:r>
        <w:r w:rsidR="00942A02">
          <w:rPr>
            <w:noProof/>
            <w:webHidden/>
          </w:rPr>
          <w:fldChar w:fldCharType="begin"/>
        </w:r>
        <w:r w:rsidR="00942A02">
          <w:rPr>
            <w:noProof/>
            <w:webHidden/>
          </w:rPr>
          <w:instrText xml:space="preserve"> PAGEREF _Toc167322062 \h </w:instrText>
        </w:r>
        <w:r w:rsidR="00942A02">
          <w:rPr>
            <w:noProof/>
            <w:webHidden/>
          </w:rPr>
        </w:r>
        <w:r w:rsidR="00942A02">
          <w:rPr>
            <w:noProof/>
            <w:webHidden/>
          </w:rPr>
          <w:fldChar w:fldCharType="separate"/>
        </w:r>
        <w:r w:rsidR="00942A02">
          <w:rPr>
            <w:noProof/>
            <w:webHidden/>
          </w:rPr>
          <w:t>23</w:t>
        </w:r>
        <w:r w:rsidR="00942A02">
          <w:rPr>
            <w:noProof/>
            <w:webHidden/>
          </w:rPr>
          <w:fldChar w:fldCharType="end"/>
        </w:r>
      </w:hyperlink>
    </w:p>
    <w:p w14:paraId="56C7F931"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3" w:history="1">
        <w:r w:rsidR="00942A02" w:rsidRPr="00151D78">
          <w:rPr>
            <w:rStyle w:val="Hyperlink"/>
            <w:noProof/>
          </w:rPr>
          <w:t>Hình 3</w:t>
        </w:r>
        <w:r w:rsidR="00942A02" w:rsidRPr="00151D78">
          <w:rPr>
            <w:rStyle w:val="Hyperlink"/>
            <w:noProof/>
          </w:rPr>
          <w:noBreakHyphen/>
          <w:t>2 Biểu đổ Use case quản lý khu trọ</w:t>
        </w:r>
        <w:r w:rsidR="00942A02">
          <w:rPr>
            <w:noProof/>
            <w:webHidden/>
          </w:rPr>
          <w:tab/>
        </w:r>
        <w:r w:rsidR="00942A02">
          <w:rPr>
            <w:noProof/>
            <w:webHidden/>
          </w:rPr>
          <w:fldChar w:fldCharType="begin"/>
        </w:r>
        <w:r w:rsidR="00942A02">
          <w:rPr>
            <w:noProof/>
            <w:webHidden/>
          </w:rPr>
          <w:instrText xml:space="preserve"> PAGEREF _Toc167322063 \h </w:instrText>
        </w:r>
        <w:r w:rsidR="00942A02">
          <w:rPr>
            <w:noProof/>
            <w:webHidden/>
          </w:rPr>
        </w:r>
        <w:r w:rsidR="00942A02">
          <w:rPr>
            <w:noProof/>
            <w:webHidden/>
          </w:rPr>
          <w:fldChar w:fldCharType="separate"/>
        </w:r>
        <w:r w:rsidR="00942A02">
          <w:rPr>
            <w:noProof/>
            <w:webHidden/>
          </w:rPr>
          <w:t>25</w:t>
        </w:r>
        <w:r w:rsidR="00942A02">
          <w:rPr>
            <w:noProof/>
            <w:webHidden/>
          </w:rPr>
          <w:fldChar w:fldCharType="end"/>
        </w:r>
      </w:hyperlink>
    </w:p>
    <w:p w14:paraId="50AFBC4B"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1" w:anchor="_Toc167322064" w:history="1">
        <w:r w:rsidR="00942A02" w:rsidRPr="00151D78">
          <w:rPr>
            <w:rStyle w:val="Hyperlink"/>
            <w:noProof/>
          </w:rPr>
          <w:t>Hình 3</w:t>
        </w:r>
        <w:r w:rsidR="00942A02" w:rsidRPr="00151D78">
          <w:rPr>
            <w:rStyle w:val="Hyperlink"/>
            <w:noProof/>
          </w:rPr>
          <w:noBreakHyphen/>
          <w:t>3 Biểu đồ use case quản lý phòng trọ</w:t>
        </w:r>
        <w:r w:rsidR="00942A02">
          <w:rPr>
            <w:noProof/>
            <w:webHidden/>
          </w:rPr>
          <w:tab/>
        </w:r>
        <w:r w:rsidR="00942A02">
          <w:rPr>
            <w:noProof/>
            <w:webHidden/>
          </w:rPr>
          <w:fldChar w:fldCharType="begin"/>
        </w:r>
        <w:r w:rsidR="00942A02">
          <w:rPr>
            <w:noProof/>
            <w:webHidden/>
          </w:rPr>
          <w:instrText xml:space="preserve"> PAGEREF _Toc167322064 \h </w:instrText>
        </w:r>
        <w:r w:rsidR="00942A02">
          <w:rPr>
            <w:noProof/>
            <w:webHidden/>
          </w:rPr>
        </w:r>
        <w:r w:rsidR="00942A02">
          <w:rPr>
            <w:noProof/>
            <w:webHidden/>
          </w:rPr>
          <w:fldChar w:fldCharType="separate"/>
        </w:r>
        <w:r w:rsidR="00942A02">
          <w:rPr>
            <w:noProof/>
            <w:webHidden/>
          </w:rPr>
          <w:t>26</w:t>
        </w:r>
        <w:r w:rsidR="00942A02">
          <w:rPr>
            <w:noProof/>
            <w:webHidden/>
          </w:rPr>
          <w:fldChar w:fldCharType="end"/>
        </w:r>
      </w:hyperlink>
    </w:p>
    <w:p w14:paraId="00D76DE1"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2" w:anchor="_Toc167322065" w:history="1">
        <w:r w:rsidR="00942A02" w:rsidRPr="00151D78">
          <w:rPr>
            <w:rStyle w:val="Hyperlink"/>
            <w:noProof/>
          </w:rPr>
          <w:t>Hình 3</w:t>
        </w:r>
        <w:r w:rsidR="00942A02" w:rsidRPr="00151D78">
          <w:rPr>
            <w:rStyle w:val="Hyperlink"/>
            <w:noProof/>
          </w:rPr>
          <w:noBreakHyphen/>
          <w:t>4 Biểu đồ use case quản lý dịch vụ</w:t>
        </w:r>
        <w:r w:rsidR="00942A02">
          <w:rPr>
            <w:noProof/>
            <w:webHidden/>
          </w:rPr>
          <w:tab/>
        </w:r>
        <w:r w:rsidR="00942A02">
          <w:rPr>
            <w:noProof/>
            <w:webHidden/>
          </w:rPr>
          <w:fldChar w:fldCharType="begin"/>
        </w:r>
        <w:r w:rsidR="00942A02">
          <w:rPr>
            <w:noProof/>
            <w:webHidden/>
          </w:rPr>
          <w:instrText xml:space="preserve"> PAGEREF _Toc167322065 \h </w:instrText>
        </w:r>
        <w:r w:rsidR="00942A02">
          <w:rPr>
            <w:noProof/>
            <w:webHidden/>
          </w:rPr>
        </w:r>
        <w:r w:rsidR="00942A02">
          <w:rPr>
            <w:noProof/>
            <w:webHidden/>
          </w:rPr>
          <w:fldChar w:fldCharType="separate"/>
        </w:r>
        <w:r w:rsidR="00942A02">
          <w:rPr>
            <w:noProof/>
            <w:webHidden/>
          </w:rPr>
          <w:t>28</w:t>
        </w:r>
        <w:r w:rsidR="00942A02">
          <w:rPr>
            <w:noProof/>
            <w:webHidden/>
          </w:rPr>
          <w:fldChar w:fldCharType="end"/>
        </w:r>
      </w:hyperlink>
    </w:p>
    <w:p w14:paraId="639F020A"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6" w:history="1">
        <w:r w:rsidR="00942A02" w:rsidRPr="00151D78">
          <w:rPr>
            <w:rStyle w:val="Hyperlink"/>
            <w:noProof/>
          </w:rPr>
          <w:t>Hình 3</w:t>
        </w:r>
        <w:r w:rsidR="00942A02" w:rsidRPr="00151D78">
          <w:rPr>
            <w:rStyle w:val="Hyperlink"/>
            <w:noProof/>
          </w:rPr>
          <w:noBreakHyphen/>
          <w:t>5 Biểu đồ use case quản lý thiết bị</w:t>
        </w:r>
        <w:r w:rsidR="00942A02">
          <w:rPr>
            <w:noProof/>
            <w:webHidden/>
          </w:rPr>
          <w:tab/>
        </w:r>
        <w:r w:rsidR="00942A02">
          <w:rPr>
            <w:noProof/>
            <w:webHidden/>
          </w:rPr>
          <w:fldChar w:fldCharType="begin"/>
        </w:r>
        <w:r w:rsidR="00942A02">
          <w:rPr>
            <w:noProof/>
            <w:webHidden/>
          </w:rPr>
          <w:instrText xml:space="preserve"> PAGEREF _Toc167322066 \h </w:instrText>
        </w:r>
        <w:r w:rsidR="00942A02">
          <w:rPr>
            <w:noProof/>
            <w:webHidden/>
          </w:rPr>
        </w:r>
        <w:r w:rsidR="00942A02">
          <w:rPr>
            <w:noProof/>
            <w:webHidden/>
          </w:rPr>
          <w:fldChar w:fldCharType="separate"/>
        </w:r>
        <w:r w:rsidR="00942A02">
          <w:rPr>
            <w:noProof/>
            <w:webHidden/>
          </w:rPr>
          <w:t>29</w:t>
        </w:r>
        <w:r w:rsidR="00942A02">
          <w:rPr>
            <w:noProof/>
            <w:webHidden/>
          </w:rPr>
          <w:fldChar w:fldCharType="end"/>
        </w:r>
      </w:hyperlink>
    </w:p>
    <w:p w14:paraId="661E2767"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7" w:history="1">
        <w:r w:rsidR="00942A02" w:rsidRPr="00151D78">
          <w:rPr>
            <w:rStyle w:val="Hyperlink"/>
            <w:noProof/>
          </w:rPr>
          <w:t>Hình 3</w:t>
        </w:r>
        <w:r w:rsidR="00942A02" w:rsidRPr="00151D78">
          <w:rPr>
            <w:rStyle w:val="Hyperlink"/>
            <w:noProof/>
          </w:rPr>
          <w:noBreakHyphen/>
          <w:t>6 Quản lý hóa đơn thuê phòng</w:t>
        </w:r>
        <w:r w:rsidR="00942A02">
          <w:rPr>
            <w:noProof/>
            <w:webHidden/>
          </w:rPr>
          <w:tab/>
        </w:r>
        <w:r w:rsidR="00942A02">
          <w:rPr>
            <w:noProof/>
            <w:webHidden/>
          </w:rPr>
          <w:fldChar w:fldCharType="begin"/>
        </w:r>
        <w:r w:rsidR="00942A02">
          <w:rPr>
            <w:noProof/>
            <w:webHidden/>
          </w:rPr>
          <w:instrText xml:space="preserve"> PAGEREF _Toc167322067 \h </w:instrText>
        </w:r>
        <w:r w:rsidR="00942A02">
          <w:rPr>
            <w:noProof/>
            <w:webHidden/>
          </w:rPr>
        </w:r>
        <w:r w:rsidR="00942A02">
          <w:rPr>
            <w:noProof/>
            <w:webHidden/>
          </w:rPr>
          <w:fldChar w:fldCharType="separate"/>
        </w:r>
        <w:r w:rsidR="00942A02">
          <w:rPr>
            <w:noProof/>
            <w:webHidden/>
          </w:rPr>
          <w:t>31</w:t>
        </w:r>
        <w:r w:rsidR="00942A02">
          <w:rPr>
            <w:noProof/>
            <w:webHidden/>
          </w:rPr>
          <w:fldChar w:fldCharType="end"/>
        </w:r>
      </w:hyperlink>
    </w:p>
    <w:p w14:paraId="2DDA83B2"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8" w:history="1">
        <w:r w:rsidR="00942A02" w:rsidRPr="00151D78">
          <w:rPr>
            <w:rStyle w:val="Hyperlink"/>
            <w:noProof/>
          </w:rPr>
          <w:t>Hình 3</w:t>
        </w:r>
        <w:r w:rsidR="00942A02" w:rsidRPr="00151D78">
          <w:rPr>
            <w:rStyle w:val="Hyperlink"/>
            <w:noProof/>
          </w:rPr>
          <w:noBreakHyphen/>
          <w:t>7 Biểu đồ use case quản lý khách hàng</w:t>
        </w:r>
        <w:r w:rsidR="00942A02">
          <w:rPr>
            <w:noProof/>
            <w:webHidden/>
          </w:rPr>
          <w:tab/>
        </w:r>
        <w:r w:rsidR="00942A02">
          <w:rPr>
            <w:noProof/>
            <w:webHidden/>
          </w:rPr>
          <w:fldChar w:fldCharType="begin"/>
        </w:r>
        <w:r w:rsidR="00942A02">
          <w:rPr>
            <w:noProof/>
            <w:webHidden/>
          </w:rPr>
          <w:instrText xml:space="preserve"> PAGEREF _Toc167322068 \h </w:instrText>
        </w:r>
        <w:r w:rsidR="00942A02">
          <w:rPr>
            <w:noProof/>
            <w:webHidden/>
          </w:rPr>
        </w:r>
        <w:r w:rsidR="00942A02">
          <w:rPr>
            <w:noProof/>
            <w:webHidden/>
          </w:rPr>
          <w:fldChar w:fldCharType="separate"/>
        </w:r>
        <w:r w:rsidR="00942A02">
          <w:rPr>
            <w:noProof/>
            <w:webHidden/>
          </w:rPr>
          <w:t>33</w:t>
        </w:r>
        <w:r w:rsidR="00942A02">
          <w:rPr>
            <w:noProof/>
            <w:webHidden/>
          </w:rPr>
          <w:fldChar w:fldCharType="end"/>
        </w:r>
      </w:hyperlink>
    </w:p>
    <w:p w14:paraId="32FAFF02"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69" w:history="1">
        <w:r w:rsidR="00942A02" w:rsidRPr="00151D78">
          <w:rPr>
            <w:rStyle w:val="Hyperlink"/>
            <w:noProof/>
          </w:rPr>
          <w:t>Hình 3</w:t>
        </w:r>
        <w:r w:rsidR="00942A02" w:rsidRPr="00151D78">
          <w:rPr>
            <w:rStyle w:val="Hyperlink"/>
            <w:noProof/>
          </w:rPr>
          <w:noBreakHyphen/>
          <w:t>8 Biểu đồ use case báo cáo</w:t>
        </w:r>
        <w:r w:rsidR="00942A02">
          <w:rPr>
            <w:noProof/>
            <w:webHidden/>
          </w:rPr>
          <w:tab/>
        </w:r>
        <w:r w:rsidR="00942A02">
          <w:rPr>
            <w:noProof/>
            <w:webHidden/>
          </w:rPr>
          <w:fldChar w:fldCharType="begin"/>
        </w:r>
        <w:r w:rsidR="00942A02">
          <w:rPr>
            <w:noProof/>
            <w:webHidden/>
          </w:rPr>
          <w:instrText xml:space="preserve"> PAGEREF _Toc167322069 \h </w:instrText>
        </w:r>
        <w:r w:rsidR="00942A02">
          <w:rPr>
            <w:noProof/>
            <w:webHidden/>
          </w:rPr>
        </w:r>
        <w:r w:rsidR="00942A02">
          <w:rPr>
            <w:noProof/>
            <w:webHidden/>
          </w:rPr>
          <w:fldChar w:fldCharType="separate"/>
        </w:r>
        <w:r w:rsidR="00942A02">
          <w:rPr>
            <w:noProof/>
            <w:webHidden/>
          </w:rPr>
          <w:t>37</w:t>
        </w:r>
        <w:r w:rsidR="00942A02">
          <w:rPr>
            <w:noProof/>
            <w:webHidden/>
          </w:rPr>
          <w:fldChar w:fldCharType="end"/>
        </w:r>
      </w:hyperlink>
    </w:p>
    <w:p w14:paraId="6215C42B"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70" w:history="1">
        <w:r w:rsidR="00942A02" w:rsidRPr="00151D78">
          <w:rPr>
            <w:rStyle w:val="Hyperlink"/>
            <w:noProof/>
          </w:rPr>
          <w:t>Hình 3</w:t>
        </w:r>
        <w:r w:rsidR="00942A02" w:rsidRPr="00151D78">
          <w:rPr>
            <w:rStyle w:val="Hyperlink"/>
            <w:noProof/>
          </w:rPr>
          <w:noBreakHyphen/>
          <w:t>9 Biểu đồ use case quản lý hợp đồng</w:t>
        </w:r>
        <w:r w:rsidR="00942A02">
          <w:rPr>
            <w:noProof/>
            <w:webHidden/>
          </w:rPr>
          <w:tab/>
        </w:r>
        <w:r w:rsidR="00942A02">
          <w:rPr>
            <w:noProof/>
            <w:webHidden/>
          </w:rPr>
          <w:fldChar w:fldCharType="begin"/>
        </w:r>
        <w:r w:rsidR="00942A02">
          <w:rPr>
            <w:noProof/>
            <w:webHidden/>
          </w:rPr>
          <w:instrText xml:space="preserve"> PAGEREF _Toc167322070 \h </w:instrText>
        </w:r>
        <w:r w:rsidR="00942A02">
          <w:rPr>
            <w:noProof/>
            <w:webHidden/>
          </w:rPr>
        </w:r>
        <w:r w:rsidR="00942A02">
          <w:rPr>
            <w:noProof/>
            <w:webHidden/>
          </w:rPr>
          <w:fldChar w:fldCharType="separate"/>
        </w:r>
        <w:r w:rsidR="00942A02">
          <w:rPr>
            <w:noProof/>
            <w:webHidden/>
          </w:rPr>
          <w:t>38</w:t>
        </w:r>
        <w:r w:rsidR="00942A02">
          <w:rPr>
            <w:noProof/>
            <w:webHidden/>
          </w:rPr>
          <w:fldChar w:fldCharType="end"/>
        </w:r>
      </w:hyperlink>
    </w:p>
    <w:p w14:paraId="78139AA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71" w:history="1">
        <w:r w:rsidR="00942A02" w:rsidRPr="00151D78">
          <w:rPr>
            <w:rStyle w:val="Hyperlink"/>
            <w:noProof/>
          </w:rPr>
          <w:t>Hình 3</w:t>
        </w:r>
        <w:r w:rsidR="00942A02" w:rsidRPr="00151D78">
          <w:rPr>
            <w:rStyle w:val="Hyperlink"/>
            <w:noProof/>
          </w:rPr>
          <w:noBreakHyphen/>
          <w:t>10 Biểu đồ tuần tự đăng nhập</w:t>
        </w:r>
        <w:r w:rsidR="00942A02">
          <w:rPr>
            <w:noProof/>
            <w:webHidden/>
          </w:rPr>
          <w:tab/>
        </w:r>
        <w:r w:rsidR="00942A02">
          <w:rPr>
            <w:noProof/>
            <w:webHidden/>
          </w:rPr>
          <w:fldChar w:fldCharType="begin"/>
        </w:r>
        <w:r w:rsidR="00942A02">
          <w:rPr>
            <w:noProof/>
            <w:webHidden/>
          </w:rPr>
          <w:instrText xml:space="preserve"> PAGEREF _Toc167322071 \h </w:instrText>
        </w:r>
        <w:r w:rsidR="00942A02">
          <w:rPr>
            <w:noProof/>
            <w:webHidden/>
          </w:rPr>
        </w:r>
        <w:r w:rsidR="00942A02">
          <w:rPr>
            <w:noProof/>
            <w:webHidden/>
          </w:rPr>
          <w:fldChar w:fldCharType="separate"/>
        </w:r>
        <w:r w:rsidR="00942A02">
          <w:rPr>
            <w:noProof/>
            <w:webHidden/>
          </w:rPr>
          <w:t>42</w:t>
        </w:r>
        <w:r w:rsidR="00942A02">
          <w:rPr>
            <w:noProof/>
            <w:webHidden/>
          </w:rPr>
          <w:fldChar w:fldCharType="end"/>
        </w:r>
      </w:hyperlink>
    </w:p>
    <w:p w14:paraId="23211499"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3" w:anchor="_Toc167322072" w:history="1">
        <w:r w:rsidR="00942A02" w:rsidRPr="00151D78">
          <w:rPr>
            <w:rStyle w:val="Hyperlink"/>
            <w:noProof/>
          </w:rPr>
          <w:t>Hình 3</w:t>
        </w:r>
        <w:r w:rsidR="00942A02" w:rsidRPr="00151D78">
          <w:rPr>
            <w:rStyle w:val="Hyperlink"/>
            <w:noProof/>
          </w:rPr>
          <w:noBreakHyphen/>
          <w:t>11 Biểu đồ tuần tự thêm mới khu trọ</w:t>
        </w:r>
        <w:r w:rsidR="00942A02">
          <w:rPr>
            <w:noProof/>
            <w:webHidden/>
          </w:rPr>
          <w:tab/>
        </w:r>
        <w:r w:rsidR="00942A02">
          <w:rPr>
            <w:noProof/>
            <w:webHidden/>
          </w:rPr>
          <w:fldChar w:fldCharType="begin"/>
        </w:r>
        <w:r w:rsidR="00942A02">
          <w:rPr>
            <w:noProof/>
            <w:webHidden/>
          </w:rPr>
          <w:instrText xml:space="preserve"> PAGEREF _Toc167322072 \h </w:instrText>
        </w:r>
        <w:r w:rsidR="00942A02">
          <w:rPr>
            <w:noProof/>
            <w:webHidden/>
          </w:rPr>
        </w:r>
        <w:r w:rsidR="00942A02">
          <w:rPr>
            <w:noProof/>
            <w:webHidden/>
          </w:rPr>
          <w:fldChar w:fldCharType="separate"/>
        </w:r>
        <w:r w:rsidR="00942A02">
          <w:rPr>
            <w:noProof/>
            <w:webHidden/>
          </w:rPr>
          <w:t>43</w:t>
        </w:r>
        <w:r w:rsidR="00942A02">
          <w:rPr>
            <w:noProof/>
            <w:webHidden/>
          </w:rPr>
          <w:fldChar w:fldCharType="end"/>
        </w:r>
      </w:hyperlink>
    </w:p>
    <w:p w14:paraId="471FE4E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4" w:anchor="_Toc167322073" w:history="1">
        <w:r w:rsidR="00942A02" w:rsidRPr="00151D78">
          <w:rPr>
            <w:rStyle w:val="Hyperlink"/>
            <w:noProof/>
          </w:rPr>
          <w:t>Hình 3</w:t>
        </w:r>
        <w:r w:rsidR="00942A02" w:rsidRPr="00151D78">
          <w:rPr>
            <w:rStyle w:val="Hyperlink"/>
            <w:noProof/>
          </w:rPr>
          <w:noBreakHyphen/>
          <w:t>12 Biểu đồ tuần tự cập nhật khu trọ</w:t>
        </w:r>
        <w:r w:rsidR="00942A02">
          <w:rPr>
            <w:noProof/>
            <w:webHidden/>
          </w:rPr>
          <w:tab/>
        </w:r>
        <w:r w:rsidR="00942A02">
          <w:rPr>
            <w:noProof/>
            <w:webHidden/>
          </w:rPr>
          <w:fldChar w:fldCharType="begin"/>
        </w:r>
        <w:r w:rsidR="00942A02">
          <w:rPr>
            <w:noProof/>
            <w:webHidden/>
          </w:rPr>
          <w:instrText xml:space="preserve"> PAGEREF _Toc167322073 \h </w:instrText>
        </w:r>
        <w:r w:rsidR="00942A02">
          <w:rPr>
            <w:noProof/>
            <w:webHidden/>
          </w:rPr>
        </w:r>
        <w:r w:rsidR="00942A02">
          <w:rPr>
            <w:noProof/>
            <w:webHidden/>
          </w:rPr>
          <w:fldChar w:fldCharType="separate"/>
        </w:r>
        <w:r w:rsidR="00942A02">
          <w:rPr>
            <w:noProof/>
            <w:webHidden/>
          </w:rPr>
          <w:t>44</w:t>
        </w:r>
        <w:r w:rsidR="00942A02">
          <w:rPr>
            <w:noProof/>
            <w:webHidden/>
          </w:rPr>
          <w:fldChar w:fldCharType="end"/>
        </w:r>
      </w:hyperlink>
    </w:p>
    <w:p w14:paraId="2D9D8262"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5" w:anchor="_Toc167322074" w:history="1">
        <w:r w:rsidR="00942A02" w:rsidRPr="00151D78">
          <w:rPr>
            <w:rStyle w:val="Hyperlink"/>
            <w:noProof/>
          </w:rPr>
          <w:t>Hình 3</w:t>
        </w:r>
        <w:r w:rsidR="00942A02" w:rsidRPr="00151D78">
          <w:rPr>
            <w:rStyle w:val="Hyperlink"/>
            <w:noProof/>
          </w:rPr>
          <w:noBreakHyphen/>
          <w:t>13 Biểu đồ tuần tự xóa khu trọ</w:t>
        </w:r>
        <w:r w:rsidR="00942A02">
          <w:rPr>
            <w:noProof/>
            <w:webHidden/>
          </w:rPr>
          <w:tab/>
        </w:r>
        <w:r w:rsidR="00942A02">
          <w:rPr>
            <w:noProof/>
            <w:webHidden/>
          </w:rPr>
          <w:fldChar w:fldCharType="begin"/>
        </w:r>
        <w:r w:rsidR="00942A02">
          <w:rPr>
            <w:noProof/>
            <w:webHidden/>
          </w:rPr>
          <w:instrText xml:space="preserve"> PAGEREF _Toc167322074 \h </w:instrText>
        </w:r>
        <w:r w:rsidR="00942A02">
          <w:rPr>
            <w:noProof/>
            <w:webHidden/>
          </w:rPr>
        </w:r>
        <w:r w:rsidR="00942A02">
          <w:rPr>
            <w:noProof/>
            <w:webHidden/>
          </w:rPr>
          <w:fldChar w:fldCharType="separate"/>
        </w:r>
        <w:r w:rsidR="00942A02">
          <w:rPr>
            <w:noProof/>
            <w:webHidden/>
          </w:rPr>
          <w:t>45</w:t>
        </w:r>
        <w:r w:rsidR="00942A02">
          <w:rPr>
            <w:noProof/>
            <w:webHidden/>
          </w:rPr>
          <w:fldChar w:fldCharType="end"/>
        </w:r>
      </w:hyperlink>
    </w:p>
    <w:p w14:paraId="0E9FA4E0"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75" w:history="1">
        <w:r w:rsidR="00942A02" w:rsidRPr="00151D78">
          <w:rPr>
            <w:rStyle w:val="Hyperlink"/>
            <w:noProof/>
          </w:rPr>
          <w:t>Hình 3</w:t>
        </w:r>
        <w:r w:rsidR="00942A02" w:rsidRPr="00151D78">
          <w:rPr>
            <w:rStyle w:val="Hyperlink"/>
            <w:noProof/>
          </w:rPr>
          <w:noBreakHyphen/>
          <w:t>14 Biểu đồ tuần tự thêm mới phòng trọ</w:t>
        </w:r>
        <w:r w:rsidR="00942A02">
          <w:rPr>
            <w:noProof/>
            <w:webHidden/>
          </w:rPr>
          <w:tab/>
        </w:r>
        <w:r w:rsidR="00942A02">
          <w:rPr>
            <w:noProof/>
            <w:webHidden/>
          </w:rPr>
          <w:fldChar w:fldCharType="begin"/>
        </w:r>
        <w:r w:rsidR="00942A02">
          <w:rPr>
            <w:noProof/>
            <w:webHidden/>
          </w:rPr>
          <w:instrText xml:space="preserve"> PAGEREF _Toc167322075 \h </w:instrText>
        </w:r>
        <w:r w:rsidR="00942A02">
          <w:rPr>
            <w:noProof/>
            <w:webHidden/>
          </w:rPr>
        </w:r>
        <w:r w:rsidR="00942A02">
          <w:rPr>
            <w:noProof/>
            <w:webHidden/>
          </w:rPr>
          <w:fldChar w:fldCharType="separate"/>
        </w:r>
        <w:r w:rsidR="00942A02">
          <w:rPr>
            <w:noProof/>
            <w:webHidden/>
          </w:rPr>
          <w:t>46</w:t>
        </w:r>
        <w:r w:rsidR="00942A02">
          <w:rPr>
            <w:noProof/>
            <w:webHidden/>
          </w:rPr>
          <w:fldChar w:fldCharType="end"/>
        </w:r>
      </w:hyperlink>
    </w:p>
    <w:p w14:paraId="1D84CC7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6" w:anchor="_Toc167322076" w:history="1">
        <w:r w:rsidR="00942A02" w:rsidRPr="00151D78">
          <w:rPr>
            <w:rStyle w:val="Hyperlink"/>
            <w:noProof/>
          </w:rPr>
          <w:t>Hình 3</w:t>
        </w:r>
        <w:r w:rsidR="00942A02" w:rsidRPr="00151D78">
          <w:rPr>
            <w:rStyle w:val="Hyperlink"/>
            <w:noProof/>
          </w:rPr>
          <w:noBreakHyphen/>
          <w:t>15 Biểu đồ tuần tự cập nhật phòng trọ</w:t>
        </w:r>
        <w:r w:rsidR="00942A02">
          <w:rPr>
            <w:noProof/>
            <w:webHidden/>
          </w:rPr>
          <w:tab/>
        </w:r>
        <w:r w:rsidR="00942A02">
          <w:rPr>
            <w:noProof/>
            <w:webHidden/>
          </w:rPr>
          <w:fldChar w:fldCharType="begin"/>
        </w:r>
        <w:r w:rsidR="00942A02">
          <w:rPr>
            <w:noProof/>
            <w:webHidden/>
          </w:rPr>
          <w:instrText xml:space="preserve"> PAGEREF _Toc167322076 \h </w:instrText>
        </w:r>
        <w:r w:rsidR="00942A02">
          <w:rPr>
            <w:noProof/>
            <w:webHidden/>
          </w:rPr>
        </w:r>
        <w:r w:rsidR="00942A02">
          <w:rPr>
            <w:noProof/>
            <w:webHidden/>
          </w:rPr>
          <w:fldChar w:fldCharType="separate"/>
        </w:r>
        <w:r w:rsidR="00942A02">
          <w:rPr>
            <w:noProof/>
            <w:webHidden/>
          </w:rPr>
          <w:t>47</w:t>
        </w:r>
        <w:r w:rsidR="00942A02">
          <w:rPr>
            <w:noProof/>
            <w:webHidden/>
          </w:rPr>
          <w:fldChar w:fldCharType="end"/>
        </w:r>
      </w:hyperlink>
    </w:p>
    <w:p w14:paraId="0AA5AA36"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77" w:history="1">
        <w:r w:rsidR="00942A02" w:rsidRPr="00151D78">
          <w:rPr>
            <w:rStyle w:val="Hyperlink"/>
            <w:noProof/>
          </w:rPr>
          <w:t>Hình 3</w:t>
        </w:r>
        <w:r w:rsidR="00942A02" w:rsidRPr="00151D78">
          <w:rPr>
            <w:rStyle w:val="Hyperlink"/>
            <w:noProof/>
          </w:rPr>
          <w:noBreakHyphen/>
          <w:t>16 Biểu đồ tuần tự xóa phòng trọ</w:t>
        </w:r>
        <w:r w:rsidR="00942A02">
          <w:rPr>
            <w:noProof/>
            <w:webHidden/>
          </w:rPr>
          <w:tab/>
        </w:r>
        <w:r w:rsidR="00942A02">
          <w:rPr>
            <w:noProof/>
            <w:webHidden/>
          </w:rPr>
          <w:fldChar w:fldCharType="begin"/>
        </w:r>
        <w:r w:rsidR="00942A02">
          <w:rPr>
            <w:noProof/>
            <w:webHidden/>
          </w:rPr>
          <w:instrText xml:space="preserve"> PAGEREF _Toc167322077 \h </w:instrText>
        </w:r>
        <w:r w:rsidR="00942A02">
          <w:rPr>
            <w:noProof/>
            <w:webHidden/>
          </w:rPr>
        </w:r>
        <w:r w:rsidR="00942A02">
          <w:rPr>
            <w:noProof/>
            <w:webHidden/>
          </w:rPr>
          <w:fldChar w:fldCharType="separate"/>
        </w:r>
        <w:r w:rsidR="00942A02">
          <w:rPr>
            <w:noProof/>
            <w:webHidden/>
          </w:rPr>
          <w:t>48</w:t>
        </w:r>
        <w:r w:rsidR="00942A02">
          <w:rPr>
            <w:noProof/>
            <w:webHidden/>
          </w:rPr>
          <w:fldChar w:fldCharType="end"/>
        </w:r>
      </w:hyperlink>
    </w:p>
    <w:p w14:paraId="107F8215"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78" w:history="1">
        <w:r w:rsidR="00942A02" w:rsidRPr="00151D78">
          <w:rPr>
            <w:rStyle w:val="Hyperlink"/>
            <w:noProof/>
          </w:rPr>
          <w:t>Hình 3</w:t>
        </w:r>
        <w:r w:rsidR="00942A02" w:rsidRPr="00151D78">
          <w:rPr>
            <w:rStyle w:val="Hyperlink"/>
            <w:noProof/>
          </w:rPr>
          <w:noBreakHyphen/>
          <w:t>17 Biểu đồ tuần tự thêm khách thuê</w:t>
        </w:r>
        <w:r w:rsidR="00942A02">
          <w:rPr>
            <w:noProof/>
            <w:webHidden/>
          </w:rPr>
          <w:tab/>
        </w:r>
        <w:r w:rsidR="00942A02">
          <w:rPr>
            <w:noProof/>
            <w:webHidden/>
          </w:rPr>
          <w:fldChar w:fldCharType="begin"/>
        </w:r>
        <w:r w:rsidR="00942A02">
          <w:rPr>
            <w:noProof/>
            <w:webHidden/>
          </w:rPr>
          <w:instrText xml:space="preserve"> PAGEREF _Toc167322078 \h </w:instrText>
        </w:r>
        <w:r w:rsidR="00942A02">
          <w:rPr>
            <w:noProof/>
            <w:webHidden/>
          </w:rPr>
        </w:r>
        <w:r w:rsidR="00942A02">
          <w:rPr>
            <w:noProof/>
            <w:webHidden/>
          </w:rPr>
          <w:fldChar w:fldCharType="separate"/>
        </w:r>
        <w:r w:rsidR="00942A02">
          <w:rPr>
            <w:noProof/>
            <w:webHidden/>
          </w:rPr>
          <w:t>49</w:t>
        </w:r>
        <w:r w:rsidR="00942A02">
          <w:rPr>
            <w:noProof/>
            <w:webHidden/>
          </w:rPr>
          <w:fldChar w:fldCharType="end"/>
        </w:r>
      </w:hyperlink>
    </w:p>
    <w:p w14:paraId="06AE166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79" w:history="1">
        <w:r w:rsidR="00942A02" w:rsidRPr="00151D78">
          <w:rPr>
            <w:rStyle w:val="Hyperlink"/>
            <w:noProof/>
          </w:rPr>
          <w:t>Hình 3</w:t>
        </w:r>
        <w:r w:rsidR="00942A02" w:rsidRPr="00151D78">
          <w:rPr>
            <w:rStyle w:val="Hyperlink"/>
            <w:noProof/>
          </w:rPr>
          <w:noBreakHyphen/>
          <w:t>18 Biểu đồ tuần tự cập nhật thông tin khách thuê</w:t>
        </w:r>
        <w:r w:rsidR="00942A02">
          <w:rPr>
            <w:noProof/>
            <w:webHidden/>
          </w:rPr>
          <w:tab/>
        </w:r>
        <w:r w:rsidR="00942A02">
          <w:rPr>
            <w:noProof/>
            <w:webHidden/>
          </w:rPr>
          <w:fldChar w:fldCharType="begin"/>
        </w:r>
        <w:r w:rsidR="00942A02">
          <w:rPr>
            <w:noProof/>
            <w:webHidden/>
          </w:rPr>
          <w:instrText xml:space="preserve"> PAGEREF _Toc167322079 \h </w:instrText>
        </w:r>
        <w:r w:rsidR="00942A02">
          <w:rPr>
            <w:noProof/>
            <w:webHidden/>
          </w:rPr>
        </w:r>
        <w:r w:rsidR="00942A02">
          <w:rPr>
            <w:noProof/>
            <w:webHidden/>
          </w:rPr>
          <w:fldChar w:fldCharType="separate"/>
        </w:r>
        <w:r w:rsidR="00942A02">
          <w:rPr>
            <w:noProof/>
            <w:webHidden/>
          </w:rPr>
          <w:t>50</w:t>
        </w:r>
        <w:r w:rsidR="00942A02">
          <w:rPr>
            <w:noProof/>
            <w:webHidden/>
          </w:rPr>
          <w:fldChar w:fldCharType="end"/>
        </w:r>
      </w:hyperlink>
    </w:p>
    <w:p w14:paraId="5F9E3ECA"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r:id="rId17" w:anchor="_Toc167322080" w:history="1">
        <w:r w:rsidR="00942A02" w:rsidRPr="00151D78">
          <w:rPr>
            <w:rStyle w:val="Hyperlink"/>
            <w:noProof/>
          </w:rPr>
          <w:t>Hình 3</w:t>
        </w:r>
        <w:r w:rsidR="00942A02" w:rsidRPr="00151D78">
          <w:rPr>
            <w:rStyle w:val="Hyperlink"/>
            <w:noProof/>
          </w:rPr>
          <w:noBreakHyphen/>
          <w:t>19 Biểu đồ tuần tự xóa khách thuê</w:t>
        </w:r>
        <w:r w:rsidR="00942A02">
          <w:rPr>
            <w:noProof/>
            <w:webHidden/>
          </w:rPr>
          <w:tab/>
        </w:r>
        <w:r w:rsidR="00942A02">
          <w:rPr>
            <w:noProof/>
            <w:webHidden/>
          </w:rPr>
          <w:fldChar w:fldCharType="begin"/>
        </w:r>
        <w:r w:rsidR="00942A02">
          <w:rPr>
            <w:noProof/>
            <w:webHidden/>
          </w:rPr>
          <w:instrText xml:space="preserve"> PAGEREF _Toc167322080 \h </w:instrText>
        </w:r>
        <w:r w:rsidR="00942A02">
          <w:rPr>
            <w:noProof/>
            <w:webHidden/>
          </w:rPr>
        </w:r>
        <w:r w:rsidR="00942A02">
          <w:rPr>
            <w:noProof/>
            <w:webHidden/>
          </w:rPr>
          <w:fldChar w:fldCharType="separate"/>
        </w:r>
        <w:r w:rsidR="00942A02">
          <w:rPr>
            <w:noProof/>
            <w:webHidden/>
          </w:rPr>
          <w:t>51</w:t>
        </w:r>
        <w:r w:rsidR="00942A02">
          <w:rPr>
            <w:noProof/>
            <w:webHidden/>
          </w:rPr>
          <w:fldChar w:fldCharType="end"/>
        </w:r>
      </w:hyperlink>
    </w:p>
    <w:p w14:paraId="54DBAF4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1" w:history="1">
        <w:r w:rsidR="00942A02" w:rsidRPr="00151D78">
          <w:rPr>
            <w:rStyle w:val="Hyperlink"/>
            <w:noProof/>
          </w:rPr>
          <w:t>Hình 3</w:t>
        </w:r>
        <w:r w:rsidR="00942A02" w:rsidRPr="00151D78">
          <w:rPr>
            <w:rStyle w:val="Hyperlink"/>
            <w:noProof/>
          </w:rPr>
          <w:noBreakHyphen/>
          <w:t>20 Biểu đồ tuần tự thêm mới hợp đồng</w:t>
        </w:r>
        <w:r w:rsidR="00942A02">
          <w:rPr>
            <w:noProof/>
            <w:webHidden/>
          </w:rPr>
          <w:tab/>
        </w:r>
        <w:r w:rsidR="00942A02">
          <w:rPr>
            <w:noProof/>
            <w:webHidden/>
          </w:rPr>
          <w:fldChar w:fldCharType="begin"/>
        </w:r>
        <w:r w:rsidR="00942A02">
          <w:rPr>
            <w:noProof/>
            <w:webHidden/>
          </w:rPr>
          <w:instrText xml:space="preserve"> PAGEREF _Toc167322081 \h </w:instrText>
        </w:r>
        <w:r w:rsidR="00942A02">
          <w:rPr>
            <w:noProof/>
            <w:webHidden/>
          </w:rPr>
        </w:r>
        <w:r w:rsidR="00942A02">
          <w:rPr>
            <w:noProof/>
            <w:webHidden/>
          </w:rPr>
          <w:fldChar w:fldCharType="separate"/>
        </w:r>
        <w:r w:rsidR="00942A02">
          <w:rPr>
            <w:noProof/>
            <w:webHidden/>
          </w:rPr>
          <w:t>52</w:t>
        </w:r>
        <w:r w:rsidR="00942A02">
          <w:rPr>
            <w:noProof/>
            <w:webHidden/>
          </w:rPr>
          <w:fldChar w:fldCharType="end"/>
        </w:r>
      </w:hyperlink>
    </w:p>
    <w:p w14:paraId="0ADF7C0E"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2" w:history="1">
        <w:r w:rsidR="00942A02" w:rsidRPr="00151D78">
          <w:rPr>
            <w:rStyle w:val="Hyperlink"/>
            <w:noProof/>
          </w:rPr>
          <w:t>Hình 3</w:t>
        </w:r>
        <w:r w:rsidR="00942A02" w:rsidRPr="00151D78">
          <w:rPr>
            <w:rStyle w:val="Hyperlink"/>
            <w:noProof/>
          </w:rPr>
          <w:noBreakHyphen/>
          <w:t>21 Biểu đồ tuần tự cập nhật hợp đồng</w:t>
        </w:r>
        <w:r w:rsidR="00942A02">
          <w:rPr>
            <w:noProof/>
            <w:webHidden/>
          </w:rPr>
          <w:tab/>
        </w:r>
        <w:r w:rsidR="00942A02">
          <w:rPr>
            <w:noProof/>
            <w:webHidden/>
          </w:rPr>
          <w:fldChar w:fldCharType="begin"/>
        </w:r>
        <w:r w:rsidR="00942A02">
          <w:rPr>
            <w:noProof/>
            <w:webHidden/>
          </w:rPr>
          <w:instrText xml:space="preserve"> PAGEREF _Toc167322082 \h </w:instrText>
        </w:r>
        <w:r w:rsidR="00942A02">
          <w:rPr>
            <w:noProof/>
            <w:webHidden/>
          </w:rPr>
        </w:r>
        <w:r w:rsidR="00942A02">
          <w:rPr>
            <w:noProof/>
            <w:webHidden/>
          </w:rPr>
          <w:fldChar w:fldCharType="separate"/>
        </w:r>
        <w:r w:rsidR="00942A02">
          <w:rPr>
            <w:noProof/>
            <w:webHidden/>
          </w:rPr>
          <w:t>53</w:t>
        </w:r>
        <w:r w:rsidR="00942A02">
          <w:rPr>
            <w:noProof/>
            <w:webHidden/>
          </w:rPr>
          <w:fldChar w:fldCharType="end"/>
        </w:r>
      </w:hyperlink>
    </w:p>
    <w:p w14:paraId="3AA6C8FA"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3" w:history="1">
        <w:r w:rsidR="00942A02" w:rsidRPr="00151D78">
          <w:rPr>
            <w:rStyle w:val="Hyperlink"/>
            <w:noProof/>
          </w:rPr>
          <w:t>Hình 3</w:t>
        </w:r>
        <w:r w:rsidR="00942A02" w:rsidRPr="00151D78">
          <w:rPr>
            <w:rStyle w:val="Hyperlink"/>
            <w:noProof/>
          </w:rPr>
          <w:noBreakHyphen/>
          <w:t>22 Biều đồ tuần tự xóa hợp đồng</w:t>
        </w:r>
        <w:r w:rsidR="00942A02">
          <w:rPr>
            <w:noProof/>
            <w:webHidden/>
          </w:rPr>
          <w:tab/>
        </w:r>
        <w:r w:rsidR="00942A02">
          <w:rPr>
            <w:noProof/>
            <w:webHidden/>
          </w:rPr>
          <w:fldChar w:fldCharType="begin"/>
        </w:r>
        <w:r w:rsidR="00942A02">
          <w:rPr>
            <w:noProof/>
            <w:webHidden/>
          </w:rPr>
          <w:instrText xml:space="preserve"> PAGEREF _Toc167322083 \h </w:instrText>
        </w:r>
        <w:r w:rsidR="00942A02">
          <w:rPr>
            <w:noProof/>
            <w:webHidden/>
          </w:rPr>
        </w:r>
        <w:r w:rsidR="00942A02">
          <w:rPr>
            <w:noProof/>
            <w:webHidden/>
          </w:rPr>
          <w:fldChar w:fldCharType="separate"/>
        </w:r>
        <w:r w:rsidR="00942A02">
          <w:rPr>
            <w:noProof/>
            <w:webHidden/>
          </w:rPr>
          <w:t>54</w:t>
        </w:r>
        <w:r w:rsidR="00942A02">
          <w:rPr>
            <w:noProof/>
            <w:webHidden/>
          </w:rPr>
          <w:fldChar w:fldCharType="end"/>
        </w:r>
      </w:hyperlink>
    </w:p>
    <w:p w14:paraId="2B78F8E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4" w:history="1">
        <w:r w:rsidR="00942A02" w:rsidRPr="00151D78">
          <w:rPr>
            <w:rStyle w:val="Hyperlink"/>
            <w:noProof/>
          </w:rPr>
          <w:t>Hình 3</w:t>
        </w:r>
        <w:r w:rsidR="00942A02" w:rsidRPr="00151D78">
          <w:rPr>
            <w:rStyle w:val="Hyperlink"/>
            <w:noProof/>
          </w:rPr>
          <w:noBreakHyphen/>
          <w:t>23 Biểu đồ tuần tự thêm mới đợt thanh toán</w:t>
        </w:r>
        <w:r w:rsidR="00942A02">
          <w:rPr>
            <w:noProof/>
            <w:webHidden/>
          </w:rPr>
          <w:tab/>
        </w:r>
        <w:r w:rsidR="00942A02">
          <w:rPr>
            <w:noProof/>
            <w:webHidden/>
          </w:rPr>
          <w:fldChar w:fldCharType="begin"/>
        </w:r>
        <w:r w:rsidR="00942A02">
          <w:rPr>
            <w:noProof/>
            <w:webHidden/>
          </w:rPr>
          <w:instrText xml:space="preserve"> PAGEREF _Toc167322084 \h </w:instrText>
        </w:r>
        <w:r w:rsidR="00942A02">
          <w:rPr>
            <w:noProof/>
            <w:webHidden/>
          </w:rPr>
        </w:r>
        <w:r w:rsidR="00942A02">
          <w:rPr>
            <w:noProof/>
            <w:webHidden/>
          </w:rPr>
          <w:fldChar w:fldCharType="separate"/>
        </w:r>
        <w:r w:rsidR="00942A02">
          <w:rPr>
            <w:noProof/>
            <w:webHidden/>
          </w:rPr>
          <w:t>55</w:t>
        </w:r>
        <w:r w:rsidR="00942A02">
          <w:rPr>
            <w:noProof/>
            <w:webHidden/>
          </w:rPr>
          <w:fldChar w:fldCharType="end"/>
        </w:r>
      </w:hyperlink>
    </w:p>
    <w:p w14:paraId="5AF0DCA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5" w:history="1">
        <w:r w:rsidR="00942A02" w:rsidRPr="00151D78">
          <w:rPr>
            <w:rStyle w:val="Hyperlink"/>
            <w:noProof/>
          </w:rPr>
          <w:t>Hình 3</w:t>
        </w:r>
        <w:r w:rsidR="00942A02" w:rsidRPr="00151D78">
          <w:rPr>
            <w:rStyle w:val="Hyperlink"/>
            <w:noProof/>
          </w:rPr>
          <w:noBreakHyphen/>
          <w:t>24 Biểu đồ tuần tự cập nhật dữ liệu đợt thanh toán</w:t>
        </w:r>
        <w:r w:rsidR="00942A02">
          <w:rPr>
            <w:noProof/>
            <w:webHidden/>
          </w:rPr>
          <w:tab/>
        </w:r>
        <w:r w:rsidR="00942A02">
          <w:rPr>
            <w:noProof/>
            <w:webHidden/>
          </w:rPr>
          <w:fldChar w:fldCharType="begin"/>
        </w:r>
        <w:r w:rsidR="00942A02">
          <w:rPr>
            <w:noProof/>
            <w:webHidden/>
          </w:rPr>
          <w:instrText xml:space="preserve"> PAGEREF _Toc167322085 \h </w:instrText>
        </w:r>
        <w:r w:rsidR="00942A02">
          <w:rPr>
            <w:noProof/>
            <w:webHidden/>
          </w:rPr>
        </w:r>
        <w:r w:rsidR="00942A02">
          <w:rPr>
            <w:noProof/>
            <w:webHidden/>
          </w:rPr>
          <w:fldChar w:fldCharType="separate"/>
        </w:r>
        <w:r w:rsidR="00942A02">
          <w:rPr>
            <w:noProof/>
            <w:webHidden/>
          </w:rPr>
          <w:t>56</w:t>
        </w:r>
        <w:r w:rsidR="00942A02">
          <w:rPr>
            <w:noProof/>
            <w:webHidden/>
          </w:rPr>
          <w:fldChar w:fldCharType="end"/>
        </w:r>
      </w:hyperlink>
    </w:p>
    <w:p w14:paraId="654ECC3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6" w:history="1">
        <w:r w:rsidR="00942A02" w:rsidRPr="00151D78">
          <w:rPr>
            <w:rStyle w:val="Hyperlink"/>
            <w:noProof/>
          </w:rPr>
          <w:t>Hình 3</w:t>
        </w:r>
        <w:r w:rsidR="00942A02" w:rsidRPr="00151D78">
          <w:rPr>
            <w:rStyle w:val="Hyperlink"/>
            <w:noProof/>
          </w:rPr>
          <w:noBreakHyphen/>
          <w:t>25 Biểu đồ tuần tự xóa đợt thanh toán</w:t>
        </w:r>
        <w:r w:rsidR="00942A02">
          <w:rPr>
            <w:noProof/>
            <w:webHidden/>
          </w:rPr>
          <w:tab/>
        </w:r>
        <w:r w:rsidR="00942A02">
          <w:rPr>
            <w:noProof/>
            <w:webHidden/>
          </w:rPr>
          <w:fldChar w:fldCharType="begin"/>
        </w:r>
        <w:r w:rsidR="00942A02">
          <w:rPr>
            <w:noProof/>
            <w:webHidden/>
          </w:rPr>
          <w:instrText xml:space="preserve"> PAGEREF _Toc167322086 \h </w:instrText>
        </w:r>
        <w:r w:rsidR="00942A02">
          <w:rPr>
            <w:noProof/>
            <w:webHidden/>
          </w:rPr>
        </w:r>
        <w:r w:rsidR="00942A02">
          <w:rPr>
            <w:noProof/>
            <w:webHidden/>
          </w:rPr>
          <w:fldChar w:fldCharType="separate"/>
        </w:r>
        <w:r w:rsidR="00942A02">
          <w:rPr>
            <w:noProof/>
            <w:webHidden/>
          </w:rPr>
          <w:t>57</w:t>
        </w:r>
        <w:r w:rsidR="00942A02">
          <w:rPr>
            <w:noProof/>
            <w:webHidden/>
          </w:rPr>
          <w:fldChar w:fldCharType="end"/>
        </w:r>
      </w:hyperlink>
    </w:p>
    <w:p w14:paraId="1AFE0F8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7" w:history="1">
        <w:r w:rsidR="00942A02" w:rsidRPr="00151D78">
          <w:rPr>
            <w:rStyle w:val="Hyperlink"/>
            <w:noProof/>
          </w:rPr>
          <w:t>Hình 3</w:t>
        </w:r>
        <w:r w:rsidR="00942A02" w:rsidRPr="00151D78">
          <w:rPr>
            <w:rStyle w:val="Hyperlink"/>
            <w:noProof/>
          </w:rPr>
          <w:noBreakHyphen/>
          <w:t>26 Biểu đồ hoạt động đăng nhập</w:t>
        </w:r>
        <w:r w:rsidR="00942A02">
          <w:rPr>
            <w:noProof/>
            <w:webHidden/>
          </w:rPr>
          <w:tab/>
        </w:r>
        <w:r w:rsidR="00942A02">
          <w:rPr>
            <w:noProof/>
            <w:webHidden/>
          </w:rPr>
          <w:fldChar w:fldCharType="begin"/>
        </w:r>
        <w:r w:rsidR="00942A02">
          <w:rPr>
            <w:noProof/>
            <w:webHidden/>
          </w:rPr>
          <w:instrText xml:space="preserve"> PAGEREF _Toc167322087 \h </w:instrText>
        </w:r>
        <w:r w:rsidR="00942A02">
          <w:rPr>
            <w:noProof/>
            <w:webHidden/>
          </w:rPr>
        </w:r>
        <w:r w:rsidR="00942A02">
          <w:rPr>
            <w:noProof/>
            <w:webHidden/>
          </w:rPr>
          <w:fldChar w:fldCharType="separate"/>
        </w:r>
        <w:r w:rsidR="00942A02">
          <w:rPr>
            <w:noProof/>
            <w:webHidden/>
          </w:rPr>
          <w:t>58</w:t>
        </w:r>
        <w:r w:rsidR="00942A02">
          <w:rPr>
            <w:noProof/>
            <w:webHidden/>
          </w:rPr>
          <w:fldChar w:fldCharType="end"/>
        </w:r>
      </w:hyperlink>
    </w:p>
    <w:p w14:paraId="1FA5D5C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8" w:history="1">
        <w:r w:rsidR="00942A02" w:rsidRPr="00151D78">
          <w:rPr>
            <w:rStyle w:val="Hyperlink"/>
            <w:noProof/>
          </w:rPr>
          <w:t>Hình 3</w:t>
        </w:r>
        <w:r w:rsidR="00942A02" w:rsidRPr="00151D78">
          <w:rPr>
            <w:rStyle w:val="Hyperlink"/>
            <w:noProof/>
          </w:rPr>
          <w:noBreakHyphen/>
          <w:t>27 Biểu đồ hoạt động thêm mới khu trọ</w:t>
        </w:r>
        <w:r w:rsidR="00942A02">
          <w:rPr>
            <w:noProof/>
            <w:webHidden/>
          </w:rPr>
          <w:tab/>
        </w:r>
        <w:r w:rsidR="00942A02">
          <w:rPr>
            <w:noProof/>
            <w:webHidden/>
          </w:rPr>
          <w:fldChar w:fldCharType="begin"/>
        </w:r>
        <w:r w:rsidR="00942A02">
          <w:rPr>
            <w:noProof/>
            <w:webHidden/>
          </w:rPr>
          <w:instrText xml:space="preserve"> PAGEREF _Toc167322088 \h </w:instrText>
        </w:r>
        <w:r w:rsidR="00942A02">
          <w:rPr>
            <w:noProof/>
            <w:webHidden/>
          </w:rPr>
        </w:r>
        <w:r w:rsidR="00942A02">
          <w:rPr>
            <w:noProof/>
            <w:webHidden/>
          </w:rPr>
          <w:fldChar w:fldCharType="separate"/>
        </w:r>
        <w:r w:rsidR="00942A02">
          <w:rPr>
            <w:noProof/>
            <w:webHidden/>
          </w:rPr>
          <w:t>59</w:t>
        </w:r>
        <w:r w:rsidR="00942A02">
          <w:rPr>
            <w:noProof/>
            <w:webHidden/>
          </w:rPr>
          <w:fldChar w:fldCharType="end"/>
        </w:r>
      </w:hyperlink>
    </w:p>
    <w:p w14:paraId="38070E2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89" w:history="1">
        <w:r w:rsidR="00942A02" w:rsidRPr="00151D78">
          <w:rPr>
            <w:rStyle w:val="Hyperlink"/>
            <w:noProof/>
          </w:rPr>
          <w:t>Hình 3</w:t>
        </w:r>
        <w:r w:rsidR="00942A02" w:rsidRPr="00151D78">
          <w:rPr>
            <w:rStyle w:val="Hyperlink"/>
            <w:noProof/>
          </w:rPr>
          <w:noBreakHyphen/>
          <w:t>28 Biểu đồ hoạt động cập nhật khu trọ</w:t>
        </w:r>
        <w:r w:rsidR="00942A02">
          <w:rPr>
            <w:noProof/>
            <w:webHidden/>
          </w:rPr>
          <w:tab/>
        </w:r>
        <w:r w:rsidR="00942A02">
          <w:rPr>
            <w:noProof/>
            <w:webHidden/>
          </w:rPr>
          <w:fldChar w:fldCharType="begin"/>
        </w:r>
        <w:r w:rsidR="00942A02">
          <w:rPr>
            <w:noProof/>
            <w:webHidden/>
          </w:rPr>
          <w:instrText xml:space="preserve"> PAGEREF _Toc167322089 \h </w:instrText>
        </w:r>
        <w:r w:rsidR="00942A02">
          <w:rPr>
            <w:noProof/>
            <w:webHidden/>
          </w:rPr>
        </w:r>
        <w:r w:rsidR="00942A02">
          <w:rPr>
            <w:noProof/>
            <w:webHidden/>
          </w:rPr>
          <w:fldChar w:fldCharType="separate"/>
        </w:r>
        <w:r w:rsidR="00942A02">
          <w:rPr>
            <w:noProof/>
            <w:webHidden/>
          </w:rPr>
          <w:t>60</w:t>
        </w:r>
        <w:r w:rsidR="00942A02">
          <w:rPr>
            <w:noProof/>
            <w:webHidden/>
          </w:rPr>
          <w:fldChar w:fldCharType="end"/>
        </w:r>
      </w:hyperlink>
    </w:p>
    <w:p w14:paraId="01B7E13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0" w:history="1">
        <w:r w:rsidR="00942A02" w:rsidRPr="00151D78">
          <w:rPr>
            <w:rStyle w:val="Hyperlink"/>
            <w:noProof/>
          </w:rPr>
          <w:t>Hình 3</w:t>
        </w:r>
        <w:r w:rsidR="00942A02" w:rsidRPr="00151D78">
          <w:rPr>
            <w:rStyle w:val="Hyperlink"/>
            <w:noProof/>
          </w:rPr>
          <w:noBreakHyphen/>
          <w:t>29 Biểu đồ hoạt động xóa khu trọ</w:t>
        </w:r>
        <w:r w:rsidR="00942A02">
          <w:rPr>
            <w:noProof/>
            <w:webHidden/>
          </w:rPr>
          <w:tab/>
        </w:r>
        <w:r w:rsidR="00942A02">
          <w:rPr>
            <w:noProof/>
            <w:webHidden/>
          </w:rPr>
          <w:fldChar w:fldCharType="begin"/>
        </w:r>
        <w:r w:rsidR="00942A02">
          <w:rPr>
            <w:noProof/>
            <w:webHidden/>
          </w:rPr>
          <w:instrText xml:space="preserve"> PAGEREF _Toc167322090 \h </w:instrText>
        </w:r>
        <w:r w:rsidR="00942A02">
          <w:rPr>
            <w:noProof/>
            <w:webHidden/>
          </w:rPr>
        </w:r>
        <w:r w:rsidR="00942A02">
          <w:rPr>
            <w:noProof/>
            <w:webHidden/>
          </w:rPr>
          <w:fldChar w:fldCharType="separate"/>
        </w:r>
        <w:r w:rsidR="00942A02">
          <w:rPr>
            <w:noProof/>
            <w:webHidden/>
          </w:rPr>
          <w:t>61</w:t>
        </w:r>
        <w:r w:rsidR="00942A02">
          <w:rPr>
            <w:noProof/>
            <w:webHidden/>
          </w:rPr>
          <w:fldChar w:fldCharType="end"/>
        </w:r>
      </w:hyperlink>
    </w:p>
    <w:p w14:paraId="0647C10B"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1" w:history="1">
        <w:r w:rsidR="00942A02" w:rsidRPr="00151D78">
          <w:rPr>
            <w:rStyle w:val="Hyperlink"/>
            <w:noProof/>
          </w:rPr>
          <w:t>Hình 3</w:t>
        </w:r>
        <w:r w:rsidR="00942A02" w:rsidRPr="00151D78">
          <w:rPr>
            <w:rStyle w:val="Hyperlink"/>
            <w:noProof/>
          </w:rPr>
          <w:noBreakHyphen/>
          <w:t>30 Biểu đồ hoạt động thêm mới phòng trọ</w:t>
        </w:r>
        <w:r w:rsidR="00942A02">
          <w:rPr>
            <w:noProof/>
            <w:webHidden/>
          </w:rPr>
          <w:tab/>
        </w:r>
        <w:r w:rsidR="00942A02">
          <w:rPr>
            <w:noProof/>
            <w:webHidden/>
          </w:rPr>
          <w:fldChar w:fldCharType="begin"/>
        </w:r>
        <w:r w:rsidR="00942A02">
          <w:rPr>
            <w:noProof/>
            <w:webHidden/>
          </w:rPr>
          <w:instrText xml:space="preserve"> PAGEREF _Toc167322091 \h </w:instrText>
        </w:r>
        <w:r w:rsidR="00942A02">
          <w:rPr>
            <w:noProof/>
            <w:webHidden/>
          </w:rPr>
        </w:r>
        <w:r w:rsidR="00942A02">
          <w:rPr>
            <w:noProof/>
            <w:webHidden/>
          </w:rPr>
          <w:fldChar w:fldCharType="separate"/>
        </w:r>
        <w:r w:rsidR="00942A02">
          <w:rPr>
            <w:noProof/>
            <w:webHidden/>
          </w:rPr>
          <w:t>62</w:t>
        </w:r>
        <w:r w:rsidR="00942A02">
          <w:rPr>
            <w:noProof/>
            <w:webHidden/>
          </w:rPr>
          <w:fldChar w:fldCharType="end"/>
        </w:r>
      </w:hyperlink>
    </w:p>
    <w:p w14:paraId="09C5701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2" w:history="1">
        <w:r w:rsidR="00942A02" w:rsidRPr="00151D78">
          <w:rPr>
            <w:rStyle w:val="Hyperlink"/>
            <w:noProof/>
          </w:rPr>
          <w:t>Hình 3</w:t>
        </w:r>
        <w:r w:rsidR="00942A02" w:rsidRPr="00151D78">
          <w:rPr>
            <w:rStyle w:val="Hyperlink"/>
            <w:noProof/>
          </w:rPr>
          <w:noBreakHyphen/>
          <w:t>31 Biểu đồ hoạt động cập nhật khu trọ</w:t>
        </w:r>
        <w:r w:rsidR="00942A02">
          <w:rPr>
            <w:noProof/>
            <w:webHidden/>
          </w:rPr>
          <w:tab/>
        </w:r>
        <w:r w:rsidR="00942A02">
          <w:rPr>
            <w:noProof/>
            <w:webHidden/>
          </w:rPr>
          <w:fldChar w:fldCharType="begin"/>
        </w:r>
        <w:r w:rsidR="00942A02">
          <w:rPr>
            <w:noProof/>
            <w:webHidden/>
          </w:rPr>
          <w:instrText xml:space="preserve"> PAGEREF _Toc167322092 \h </w:instrText>
        </w:r>
        <w:r w:rsidR="00942A02">
          <w:rPr>
            <w:noProof/>
            <w:webHidden/>
          </w:rPr>
        </w:r>
        <w:r w:rsidR="00942A02">
          <w:rPr>
            <w:noProof/>
            <w:webHidden/>
          </w:rPr>
          <w:fldChar w:fldCharType="separate"/>
        </w:r>
        <w:r w:rsidR="00942A02">
          <w:rPr>
            <w:noProof/>
            <w:webHidden/>
          </w:rPr>
          <w:t>63</w:t>
        </w:r>
        <w:r w:rsidR="00942A02">
          <w:rPr>
            <w:noProof/>
            <w:webHidden/>
          </w:rPr>
          <w:fldChar w:fldCharType="end"/>
        </w:r>
      </w:hyperlink>
    </w:p>
    <w:p w14:paraId="766A939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3" w:history="1">
        <w:r w:rsidR="00942A02" w:rsidRPr="00151D78">
          <w:rPr>
            <w:rStyle w:val="Hyperlink"/>
            <w:noProof/>
          </w:rPr>
          <w:t>Hình 3</w:t>
        </w:r>
        <w:r w:rsidR="00942A02" w:rsidRPr="00151D78">
          <w:rPr>
            <w:rStyle w:val="Hyperlink"/>
            <w:noProof/>
          </w:rPr>
          <w:noBreakHyphen/>
          <w:t>32 Biểu đồ hoạt động xóa phòng trọ</w:t>
        </w:r>
        <w:r w:rsidR="00942A02">
          <w:rPr>
            <w:noProof/>
            <w:webHidden/>
          </w:rPr>
          <w:tab/>
        </w:r>
        <w:r w:rsidR="00942A02">
          <w:rPr>
            <w:noProof/>
            <w:webHidden/>
          </w:rPr>
          <w:fldChar w:fldCharType="begin"/>
        </w:r>
        <w:r w:rsidR="00942A02">
          <w:rPr>
            <w:noProof/>
            <w:webHidden/>
          </w:rPr>
          <w:instrText xml:space="preserve"> PAGEREF _Toc167322093 \h </w:instrText>
        </w:r>
        <w:r w:rsidR="00942A02">
          <w:rPr>
            <w:noProof/>
            <w:webHidden/>
          </w:rPr>
        </w:r>
        <w:r w:rsidR="00942A02">
          <w:rPr>
            <w:noProof/>
            <w:webHidden/>
          </w:rPr>
          <w:fldChar w:fldCharType="separate"/>
        </w:r>
        <w:r w:rsidR="00942A02">
          <w:rPr>
            <w:noProof/>
            <w:webHidden/>
          </w:rPr>
          <w:t>64</w:t>
        </w:r>
        <w:r w:rsidR="00942A02">
          <w:rPr>
            <w:noProof/>
            <w:webHidden/>
          </w:rPr>
          <w:fldChar w:fldCharType="end"/>
        </w:r>
      </w:hyperlink>
    </w:p>
    <w:p w14:paraId="71ADDA7B"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4" w:history="1">
        <w:r w:rsidR="00942A02" w:rsidRPr="00151D78">
          <w:rPr>
            <w:rStyle w:val="Hyperlink"/>
            <w:noProof/>
          </w:rPr>
          <w:t>Hình 3</w:t>
        </w:r>
        <w:r w:rsidR="00942A02" w:rsidRPr="00151D78">
          <w:rPr>
            <w:rStyle w:val="Hyperlink"/>
            <w:noProof/>
          </w:rPr>
          <w:noBreakHyphen/>
          <w:t>33 Biểu đồ hoạt động thêm mới khách thuê</w:t>
        </w:r>
        <w:r w:rsidR="00942A02">
          <w:rPr>
            <w:noProof/>
            <w:webHidden/>
          </w:rPr>
          <w:tab/>
        </w:r>
        <w:r w:rsidR="00942A02">
          <w:rPr>
            <w:noProof/>
            <w:webHidden/>
          </w:rPr>
          <w:fldChar w:fldCharType="begin"/>
        </w:r>
        <w:r w:rsidR="00942A02">
          <w:rPr>
            <w:noProof/>
            <w:webHidden/>
          </w:rPr>
          <w:instrText xml:space="preserve"> PAGEREF _Toc167322094 \h </w:instrText>
        </w:r>
        <w:r w:rsidR="00942A02">
          <w:rPr>
            <w:noProof/>
            <w:webHidden/>
          </w:rPr>
        </w:r>
        <w:r w:rsidR="00942A02">
          <w:rPr>
            <w:noProof/>
            <w:webHidden/>
          </w:rPr>
          <w:fldChar w:fldCharType="separate"/>
        </w:r>
        <w:r w:rsidR="00942A02">
          <w:rPr>
            <w:noProof/>
            <w:webHidden/>
          </w:rPr>
          <w:t>65</w:t>
        </w:r>
        <w:r w:rsidR="00942A02">
          <w:rPr>
            <w:noProof/>
            <w:webHidden/>
          </w:rPr>
          <w:fldChar w:fldCharType="end"/>
        </w:r>
      </w:hyperlink>
    </w:p>
    <w:p w14:paraId="35A3A1F0"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5" w:history="1">
        <w:r w:rsidR="00942A02" w:rsidRPr="00151D78">
          <w:rPr>
            <w:rStyle w:val="Hyperlink"/>
            <w:noProof/>
          </w:rPr>
          <w:t>Hình 3</w:t>
        </w:r>
        <w:r w:rsidR="00942A02" w:rsidRPr="00151D78">
          <w:rPr>
            <w:rStyle w:val="Hyperlink"/>
            <w:noProof/>
          </w:rPr>
          <w:noBreakHyphen/>
          <w:t>34 Biểu đồ hoạt động cập nhật khách thuê</w:t>
        </w:r>
        <w:r w:rsidR="00942A02">
          <w:rPr>
            <w:noProof/>
            <w:webHidden/>
          </w:rPr>
          <w:tab/>
        </w:r>
        <w:r w:rsidR="00942A02">
          <w:rPr>
            <w:noProof/>
            <w:webHidden/>
          </w:rPr>
          <w:fldChar w:fldCharType="begin"/>
        </w:r>
        <w:r w:rsidR="00942A02">
          <w:rPr>
            <w:noProof/>
            <w:webHidden/>
          </w:rPr>
          <w:instrText xml:space="preserve"> PAGEREF _Toc167322095 \h </w:instrText>
        </w:r>
        <w:r w:rsidR="00942A02">
          <w:rPr>
            <w:noProof/>
            <w:webHidden/>
          </w:rPr>
        </w:r>
        <w:r w:rsidR="00942A02">
          <w:rPr>
            <w:noProof/>
            <w:webHidden/>
          </w:rPr>
          <w:fldChar w:fldCharType="separate"/>
        </w:r>
        <w:r w:rsidR="00942A02">
          <w:rPr>
            <w:noProof/>
            <w:webHidden/>
          </w:rPr>
          <w:t>66</w:t>
        </w:r>
        <w:r w:rsidR="00942A02">
          <w:rPr>
            <w:noProof/>
            <w:webHidden/>
          </w:rPr>
          <w:fldChar w:fldCharType="end"/>
        </w:r>
      </w:hyperlink>
    </w:p>
    <w:p w14:paraId="61883466"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6" w:history="1">
        <w:r w:rsidR="00942A02" w:rsidRPr="00151D78">
          <w:rPr>
            <w:rStyle w:val="Hyperlink"/>
            <w:noProof/>
          </w:rPr>
          <w:t>Hình 3</w:t>
        </w:r>
        <w:r w:rsidR="00942A02" w:rsidRPr="00151D78">
          <w:rPr>
            <w:rStyle w:val="Hyperlink"/>
            <w:noProof/>
          </w:rPr>
          <w:noBreakHyphen/>
          <w:t>35 Biểu đồ hoạt động xóa khách thuê</w:t>
        </w:r>
        <w:r w:rsidR="00942A02">
          <w:rPr>
            <w:noProof/>
            <w:webHidden/>
          </w:rPr>
          <w:tab/>
        </w:r>
        <w:r w:rsidR="00942A02">
          <w:rPr>
            <w:noProof/>
            <w:webHidden/>
          </w:rPr>
          <w:fldChar w:fldCharType="begin"/>
        </w:r>
        <w:r w:rsidR="00942A02">
          <w:rPr>
            <w:noProof/>
            <w:webHidden/>
          </w:rPr>
          <w:instrText xml:space="preserve"> PAGEREF _Toc167322096 \h </w:instrText>
        </w:r>
        <w:r w:rsidR="00942A02">
          <w:rPr>
            <w:noProof/>
            <w:webHidden/>
          </w:rPr>
        </w:r>
        <w:r w:rsidR="00942A02">
          <w:rPr>
            <w:noProof/>
            <w:webHidden/>
          </w:rPr>
          <w:fldChar w:fldCharType="separate"/>
        </w:r>
        <w:r w:rsidR="00942A02">
          <w:rPr>
            <w:noProof/>
            <w:webHidden/>
          </w:rPr>
          <w:t>67</w:t>
        </w:r>
        <w:r w:rsidR="00942A02">
          <w:rPr>
            <w:noProof/>
            <w:webHidden/>
          </w:rPr>
          <w:fldChar w:fldCharType="end"/>
        </w:r>
      </w:hyperlink>
    </w:p>
    <w:p w14:paraId="414F2072"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7" w:history="1">
        <w:r w:rsidR="00942A02" w:rsidRPr="00151D78">
          <w:rPr>
            <w:rStyle w:val="Hyperlink"/>
            <w:noProof/>
          </w:rPr>
          <w:t>Hình 3</w:t>
        </w:r>
        <w:r w:rsidR="00942A02" w:rsidRPr="00151D78">
          <w:rPr>
            <w:rStyle w:val="Hyperlink"/>
            <w:noProof/>
          </w:rPr>
          <w:noBreakHyphen/>
          <w:t>36 Biểu đồ hoạt động thêm mới hợp đồng</w:t>
        </w:r>
        <w:r w:rsidR="00942A02">
          <w:rPr>
            <w:noProof/>
            <w:webHidden/>
          </w:rPr>
          <w:tab/>
        </w:r>
        <w:r w:rsidR="00942A02">
          <w:rPr>
            <w:noProof/>
            <w:webHidden/>
          </w:rPr>
          <w:fldChar w:fldCharType="begin"/>
        </w:r>
        <w:r w:rsidR="00942A02">
          <w:rPr>
            <w:noProof/>
            <w:webHidden/>
          </w:rPr>
          <w:instrText xml:space="preserve"> PAGEREF _Toc167322097 \h </w:instrText>
        </w:r>
        <w:r w:rsidR="00942A02">
          <w:rPr>
            <w:noProof/>
            <w:webHidden/>
          </w:rPr>
        </w:r>
        <w:r w:rsidR="00942A02">
          <w:rPr>
            <w:noProof/>
            <w:webHidden/>
          </w:rPr>
          <w:fldChar w:fldCharType="separate"/>
        </w:r>
        <w:r w:rsidR="00942A02">
          <w:rPr>
            <w:noProof/>
            <w:webHidden/>
          </w:rPr>
          <w:t>68</w:t>
        </w:r>
        <w:r w:rsidR="00942A02">
          <w:rPr>
            <w:noProof/>
            <w:webHidden/>
          </w:rPr>
          <w:fldChar w:fldCharType="end"/>
        </w:r>
      </w:hyperlink>
    </w:p>
    <w:p w14:paraId="139C84C4"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8" w:history="1">
        <w:r w:rsidR="00942A02" w:rsidRPr="00151D78">
          <w:rPr>
            <w:rStyle w:val="Hyperlink"/>
            <w:noProof/>
          </w:rPr>
          <w:t>Hình 3</w:t>
        </w:r>
        <w:r w:rsidR="00942A02" w:rsidRPr="00151D78">
          <w:rPr>
            <w:rStyle w:val="Hyperlink"/>
            <w:noProof/>
          </w:rPr>
          <w:noBreakHyphen/>
          <w:t>37 Biểu đồ hoạt động xóa hợp đồng</w:t>
        </w:r>
        <w:r w:rsidR="00942A02">
          <w:rPr>
            <w:noProof/>
            <w:webHidden/>
          </w:rPr>
          <w:tab/>
        </w:r>
        <w:r w:rsidR="00942A02">
          <w:rPr>
            <w:noProof/>
            <w:webHidden/>
          </w:rPr>
          <w:fldChar w:fldCharType="begin"/>
        </w:r>
        <w:r w:rsidR="00942A02">
          <w:rPr>
            <w:noProof/>
            <w:webHidden/>
          </w:rPr>
          <w:instrText xml:space="preserve"> PAGEREF _Toc167322098 \h </w:instrText>
        </w:r>
        <w:r w:rsidR="00942A02">
          <w:rPr>
            <w:noProof/>
            <w:webHidden/>
          </w:rPr>
        </w:r>
        <w:r w:rsidR="00942A02">
          <w:rPr>
            <w:noProof/>
            <w:webHidden/>
          </w:rPr>
          <w:fldChar w:fldCharType="separate"/>
        </w:r>
        <w:r w:rsidR="00942A02">
          <w:rPr>
            <w:noProof/>
            <w:webHidden/>
          </w:rPr>
          <w:t>69</w:t>
        </w:r>
        <w:r w:rsidR="00942A02">
          <w:rPr>
            <w:noProof/>
            <w:webHidden/>
          </w:rPr>
          <w:fldChar w:fldCharType="end"/>
        </w:r>
      </w:hyperlink>
    </w:p>
    <w:p w14:paraId="769E146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099" w:history="1">
        <w:r w:rsidR="00942A02" w:rsidRPr="00151D78">
          <w:rPr>
            <w:rStyle w:val="Hyperlink"/>
            <w:noProof/>
          </w:rPr>
          <w:t>Hình 3</w:t>
        </w:r>
        <w:r w:rsidR="00942A02" w:rsidRPr="00151D78">
          <w:rPr>
            <w:rStyle w:val="Hyperlink"/>
            <w:noProof/>
          </w:rPr>
          <w:noBreakHyphen/>
          <w:t>38 Biểu đồ hoạt động thêm mới đợt thanh toán</w:t>
        </w:r>
        <w:r w:rsidR="00942A02">
          <w:rPr>
            <w:noProof/>
            <w:webHidden/>
          </w:rPr>
          <w:tab/>
        </w:r>
        <w:r w:rsidR="00942A02">
          <w:rPr>
            <w:noProof/>
            <w:webHidden/>
          </w:rPr>
          <w:fldChar w:fldCharType="begin"/>
        </w:r>
        <w:r w:rsidR="00942A02">
          <w:rPr>
            <w:noProof/>
            <w:webHidden/>
          </w:rPr>
          <w:instrText xml:space="preserve"> PAGEREF _Toc167322099 \h </w:instrText>
        </w:r>
        <w:r w:rsidR="00942A02">
          <w:rPr>
            <w:noProof/>
            <w:webHidden/>
          </w:rPr>
        </w:r>
        <w:r w:rsidR="00942A02">
          <w:rPr>
            <w:noProof/>
            <w:webHidden/>
          </w:rPr>
          <w:fldChar w:fldCharType="separate"/>
        </w:r>
        <w:r w:rsidR="00942A02">
          <w:rPr>
            <w:noProof/>
            <w:webHidden/>
          </w:rPr>
          <w:t>70</w:t>
        </w:r>
        <w:r w:rsidR="00942A02">
          <w:rPr>
            <w:noProof/>
            <w:webHidden/>
          </w:rPr>
          <w:fldChar w:fldCharType="end"/>
        </w:r>
      </w:hyperlink>
    </w:p>
    <w:p w14:paraId="29811B3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0" w:history="1">
        <w:r w:rsidR="00942A02" w:rsidRPr="00151D78">
          <w:rPr>
            <w:rStyle w:val="Hyperlink"/>
            <w:noProof/>
          </w:rPr>
          <w:t>Hình 3</w:t>
        </w:r>
        <w:r w:rsidR="00942A02" w:rsidRPr="00151D78">
          <w:rPr>
            <w:rStyle w:val="Hyperlink"/>
            <w:noProof/>
          </w:rPr>
          <w:noBreakHyphen/>
          <w:t>39 Biểu đồ hoạt động nhập thông tin đợt thanh toán</w:t>
        </w:r>
        <w:r w:rsidR="00942A02">
          <w:rPr>
            <w:noProof/>
            <w:webHidden/>
          </w:rPr>
          <w:tab/>
        </w:r>
        <w:r w:rsidR="00942A02">
          <w:rPr>
            <w:noProof/>
            <w:webHidden/>
          </w:rPr>
          <w:fldChar w:fldCharType="begin"/>
        </w:r>
        <w:r w:rsidR="00942A02">
          <w:rPr>
            <w:noProof/>
            <w:webHidden/>
          </w:rPr>
          <w:instrText xml:space="preserve"> PAGEREF _Toc167322100 \h </w:instrText>
        </w:r>
        <w:r w:rsidR="00942A02">
          <w:rPr>
            <w:noProof/>
            <w:webHidden/>
          </w:rPr>
        </w:r>
        <w:r w:rsidR="00942A02">
          <w:rPr>
            <w:noProof/>
            <w:webHidden/>
          </w:rPr>
          <w:fldChar w:fldCharType="separate"/>
        </w:r>
        <w:r w:rsidR="00942A02">
          <w:rPr>
            <w:noProof/>
            <w:webHidden/>
          </w:rPr>
          <w:t>71</w:t>
        </w:r>
        <w:r w:rsidR="00942A02">
          <w:rPr>
            <w:noProof/>
            <w:webHidden/>
          </w:rPr>
          <w:fldChar w:fldCharType="end"/>
        </w:r>
      </w:hyperlink>
    </w:p>
    <w:p w14:paraId="58FDF38E"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1" w:history="1">
        <w:r w:rsidR="00942A02" w:rsidRPr="00151D78">
          <w:rPr>
            <w:rStyle w:val="Hyperlink"/>
            <w:noProof/>
          </w:rPr>
          <w:t>Hình 3</w:t>
        </w:r>
        <w:r w:rsidR="00942A02" w:rsidRPr="00151D78">
          <w:rPr>
            <w:rStyle w:val="Hyperlink"/>
            <w:noProof/>
          </w:rPr>
          <w:noBreakHyphen/>
          <w:t>40 Biểu đồ hoạt động cho thuê phòng</w:t>
        </w:r>
        <w:r w:rsidR="00942A02">
          <w:rPr>
            <w:noProof/>
            <w:webHidden/>
          </w:rPr>
          <w:tab/>
        </w:r>
        <w:r w:rsidR="00942A02">
          <w:rPr>
            <w:noProof/>
            <w:webHidden/>
          </w:rPr>
          <w:fldChar w:fldCharType="begin"/>
        </w:r>
        <w:r w:rsidR="00942A02">
          <w:rPr>
            <w:noProof/>
            <w:webHidden/>
          </w:rPr>
          <w:instrText xml:space="preserve"> PAGEREF _Toc167322101 \h </w:instrText>
        </w:r>
        <w:r w:rsidR="00942A02">
          <w:rPr>
            <w:noProof/>
            <w:webHidden/>
          </w:rPr>
        </w:r>
        <w:r w:rsidR="00942A02">
          <w:rPr>
            <w:noProof/>
            <w:webHidden/>
          </w:rPr>
          <w:fldChar w:fldCharType="separate"/>
        </w:r>
        <w:r w:rsidR="00942A02">
          <w:rPr>
            <w:noProof/>
            <w:webHidden/>
          </w:rPr>
          <w:t>74</w:t>
        </w:r>
        <w:r w:rsidR="00942A02">
          <w:rPr>
            <w:noProof/>
            <w:webHidden/>
          </w:rPr>
          <w:fldChar w:fldCharType="end"/>
        </w:r>
      </w:hyperlink>
    </w:p>
    <w:p w14:paraId="217581FA"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2" w:history="1">
        <w:r w:rsidR="00942A02" w:rsidRPr="00151D78">
          <w:rPr>
            <w:rStyle w:val="Hyperlink"/>
            <w:noProof/>
          </w:rPr>
          <w:t>Hình 3</w:t>
        </w:r>
        <w:r w:rsidR="00942A02" w:rsidRPr="00151D78">
          <w:rPr>
            <w:rStyle w:val="Hyperlink"/>
            <w:noProof/>
          </w:rPr>
          <w:noBreakHyphen/>
          <w:t>41 Biểu đồ tuần tự thêm đợt thanh toán</w:t>
        </w:r>
        <w:r w:rsidR="00942A02">
          <w:rPr>
            <w:noProof/>
            <w:webHidden/>
          </w:rPr>
          <w:tab/>
        </w:r>
        <w:r w:rsidR="00942A02">
          <w:rPr>
            <w:noProof/>
            <w:webHidden/>
          </w:rPr>
          <w:fldChar w:fldCharType="begin"/>
        </w:r>
        <w:r w:rsidR="00942A02">
          <w:rPr>
            <w:noProof/>
            <w:webHidden/>
          </w:rPr>
          <w:instrText xml:space="preserve"> PAGEREF _Toc167322102 \h </w:instrText>
        </w:r>
        <w:r w:rsidR="00942A02">
          <w:rPr>
            <w:noProof/>
            <w:webHidden/>
          </w:rPr>
        </w:r>
        <w:r w:rsidR="00942A02">
          <w:rPr>
            <w:noProof/>
            <w:webHidden/>
          </w:rPr>
          <w:fldChar w:fldCharType="separate"/>
        </w:r>
        <w:r w:rsidR="00942A02">
          <w:rPr>
            <w:noProof/>
            <w:webHidden/>
          </w:rPr>
          <w:t>75</w:t>
        </w:r>
        <w:r w:rsidR="00942A02">
          <w:rPr>
            <w:noProof/>
            <w:webHidden/>
          </w:rPr>
          <w:fldChar w:fldCharType="end"/>
        </w:r>
      </w:hyperlink>
    </w:p>
    <w:p w14:paraId="3408232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3" w:history="1">
        <w:r w:rsidR="00942A02" w:rsidRPr="00151D78">
          <w:rPr>
            <w:rStyle w:val="Hyperlink"/>
            <w:noProof/>
          </w:rPr>
          <w:t>Hình 3</w:t>
        </w:r>
        <w:r w:rsidR="00942A02" w:rsidRPr="00151D78">
          <w:rPr>
            <w:rStyle w:val="Hyperlink"/>
            <w:noProof/>
          </w:rPr>
          <w:noBreakHyphen/>
          <w:t>42 Biểu đồ tuần tự nhập thông tin đợt thanh toán</w:t>
        </w:r>
        <w:r w:rsidR="00942A02">
          <w:rPr>
            <w:noProof/>
            <w:webHidden/>
          </w:rPr>
          <w:tab/>
        </w:r>
        <w:r w:rsidR="00942A02">
          <w:rPr>
            <w:noProof/>
            <w:webHidden/>
          </w:rPr>
          <w:fldChar w:fldCharType="begin"/>
        </w:r>
        <w:r w:rsidR="00942A02">
          <w:rPr>
            <w:noProof/>
            <w:webHidden/>
          </w:rPr>
          <w:instrText xml:space="preserve"> PAGEREF _Toc167322103 \h </w:instrText>
        </w:r>
        <w:r w:rsidR="00942A02">
          <w:rPr>
            <w:noProof/>
            <w:webHidden/>
          </w:rPr>
        </w:r>
        <w:r w:rsidR="00942A02">
          <w:rPr>
            <w:noProof/>
            <w:webHidden/>
          </w:rPr>
          <w:fldChar w:fldCharType="separate"/>
        </w:r>
        <w:r w:rsidR="00942A02">
          <w:rPr>
            <w:noProof/>
            <w:webHidden/>
          </w:rPr>
          <w:t>76</w:t>
        </w:r>
        <w:r w:rsidR="00942A02">
          <w:rPr>
            <w:noProof/>
            <w:webHidden/>
          </w:rPr>
          <w:fldChar w:fldCharType="end"/>
        </w:r>
      </w:hyperlink>
    </w:p>
    <w:p w14:paraId="373A102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4" w:history="1">
        <w:r w:rsidR="00942A02" w:rsidRPr="00151D78">
          <w:rPr>
            <w:rStyle w:val="Hyperlink"/>
            <w:noProof/>
          </w:rPr>
          <w:t>Hình 4</w:t>
        </w:r>
        <w:r w:rsidR="00942A02" w:rsidRPr="00151D78">
          <w:rPr>
            <w:rStyle w:val="Hyperlink"/>
            <w:noProof/>
          </w:rPr>
          <w:noBreakHyphen/>
          <w:t>1 Màn hình đăng nhập</w:t>
        </w:r>
        <w:r w:rsidR="00942A02">
          <w:rPr>
            <w:noProof/>
            <w:webHidden/>
          </w:rPr>
          <w:tab/>
        </w:r>
        <w:r w:rsidR="00942A02">
          <w:rPr>
            <w:noProof/>
            <w:webHidden/>
          </w:rPr>
          <w:fldChar w:fldCharType="begin"/>
        </w:r>
        <w:r w:rsidR="00942A02">
          <w:rPr>
            <w:noProof/>
            <w:webHidden/>
          </w:rPr>
          <w:instrText xml:space="preserve"> PAGEREF _Toc167322104 \h </w:instrText>
        </w:r>
        <w:r w:rsidR="00942A02">
          <w:rPr>
            <w:noProof/>
            <w:webHidden/>
          </w:rPr>
        </w:r>
        <w:r w:rsidR="00942A02">
          <w:rPr>
            <w:noProof/>
            <w:webHidden/>
          </w:rPr>
          <w:fldChar w:fldCharType="separate"/>
        </w:r>
        <w:r w:rsidR="00942A02">
          <w:rPr>
            <w:noProof/>
            <w:webHidden/>
          </w:rPr>
          <w:t>93</w:t>
        </w:r>
        <w:r w:rsidR="00942A02">
          <w:rPr>
            <w:noProof/>
            <w:webHidden/>
          </w:rPr>
          <w:fldChar w:fldCharType="end"/>
        </w:r>
      </w:hyperlink>
    </w:p>
    <w:p w14:paraId="498B42D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5" w:history="1">
        <w:r w:rsidR="00942A02" w:rsidRPr="00151D78">
          <w:rPr>
            <w:rStyle w:val="Hyperlink"/>
            <w:noProof/>
          </w:rPr>
          <w:t>Hình 4</w:t>
        </w:r>
        <w:r w:rsidR="00942A02" w:rsidRPr="00151D78">
          <w:rPr>
            <w:rStyle w:val="Hyperlink"/>
            <w:noProof/>
          </w:rPr>
          <w:noBreakHyphen/>
          <w:t>2 Màn hình danh sách khu trọ</w:t>
        </w:r>
        <w:r w:rsidR="00942A02">
          <w:rPr>
            <w:noProof/>
            <w:webHidden/>
          </w:rPr>
          <w:tab/>
        </w:r>
        <w:r w:rsidR="00942A02">
          <w:rPr>
            <w:noProof/>
            <w:webHidden/>
          </w:rPr>
          <w:fldChar w:fldCharType="begin"/>
        </w:r>
        <w:r w:rsidR="00942A02">
          <w:rPr>
            <w:noProof/>
            <w:webHidden/>
          </w:rPr>
          <w:instrText xml:space="preserve"> PAGEREF _Toc167322105 \h </w:instrText>
        </w:r>
        <w:r w:rsidR="00942A02">
          <w:rPr>
            <w:noProof/>
            <w:webHidden/>
          </w:rPr>
        </w:r>
        <w:r w:rsidR="00942A02">
          <w:rPr>
            <w:noProof/>
            <w:webHidden/>
          </w:rPr>
          <w:fldChar w:fldCharType="separate"/>
        </w:r>
        <w:r w:rsidR="00942A02">
          <w:rPr>
            <w:noProof/>
            <w:webHidden/>
          </w:rPr>
          <w:t>94</w:t>
        </w:r>
        <w:r w:rsidR="00942A02">
          <w:rPr>
            <w:noProof/>
            <w:webHidden/>
          </w:rPr>
          <w:fldChar w:fldCharType="end"/>
        </w:r>
      </w:hyperlink>
    </w:p>
    <w:p w14:paraId="7E914B8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6" w:history="1">
        <w:r w:rsidR="00942A02" w:rsidRPr="00151D78">
          <w:rPr>
            <w:rStyle w:val="Hyperlink"/>
            <w:noProof/>
          </w:rPr>
          <w:t>Hình 4</w:t>
        </w:r>
        <w:r w:rsidR="00942A02" w:rsidRPr="00151D78">
          <w:rPr>
            <w:rStyle w:val="Hyperlink"/>
            <w:noProof/>
          </w:rPr>
          <w:noBreakHyphen/>
          <w:t>3 Màn hình thêm mới khu trọ</w:t>
        </w:r>
        <w:r w:rsidR="00942A02">
          <w:rPr>
            <w:noProof/>
            <w:webHidden/>
          </w:rPr>
          <w:tab/>
        </w:r>
        <w:r w:rsidR="00942A02">
          <w:rPr>
            <w:noProof/>
            <w:webHidden/>
          </w:rPr>
          <w:fldChar w:fldCharType="begin"/>
        </w:r>
        <w:r w:rsidR="00942A02">
          <w:rPr>
            <w:noProof/>
            <w:webHidden/>
          </w:rPr>
          <w:instrText xml:space="preserve"> PAGEREF _Toc167322106 \h </w:instrText>
        </w:r>
        <w:r w:rsidR="00942A02">
          <w:rPr>
            <w:noProof/>
            <w:webHidden/>
          </w:rPr>
        </w:r>
        <w:r w:rsidR="00942A02">
          <w:rPr>
            <w:noProof/>
            <w:webHidden/>
          </w:rPr>
          <w:fldChar w:fldCharType="separate"/>
        </w:r>
        <w:r w:rsidR="00942A02">
          <w:rPr>
            <w:noProof/>
            <w:webHidden/>
          </w:rPr>
          <w:t>94</w:t>
        </w:r>
        <w:r w:rsidR="00942A02">
          <w:rPr>
            <w:noProof/>
            <w:webHidden/>
          </w:rPr>
          <w:fldChar w:fldCharType="end"/>
        </w:r>
      </w:hyperlink>
    </w:p>
    <w:p w14:paraId="270ACD0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7" w:history="1">
        <w:r w:rsidR="00942A02" w:rsidRPr="00151D78">
          <w:rPr>
            <w:rStyle w:val="Hyperlink"/>
            <w:noProof/>
          </w:rPr>
          <w:t>Hình 4</w:t>
        </w:r>
        <w:r w:rsidR="00942A02" w:rsidRPr="00151D78">
          <w:rPr>
            <w:rStyle w:val="Hyperlink"/>
            <w:noProof/>
          </w:rPr>
          <w:noBreakHyphen/>
          <w:t>4 Màn hình danh sách phòng trọ</w:t>
        </w:r>
        <w:r w:rsidR="00942A02">
          <w:rPr>
            <w:noProof/>
            <w:webHidden/>
          </w:rPr>
          <w:tab/>
        </w:r>
        <w:r w:rsidR="00942A02">
          <w:rPr>
            <w:noProof/>
            <w:webHidden/>
          </w:rPr>
          <w:fldChar w:fldCharType="begin"/>
        </w:r>
        <w:r w:rsidR="00942A02">
          <w:rPr>
            <w:noProof/>
            <w:webHidden/>
          </w:rPr>
          <w:instrText xml:space="preserve"> PAGEREF _Toc167322107 \h </w:instrText>
        </w:r>
        <w:r w:rsidR="00942A02">
          <w:rPr>
            <w:noProof/>
            <w:webHidden/>
          </w:rPr>
        </w:r>
        <w:r w:rsidR="00942A02">
          <w:rPr>
            <w:noProof/>
            <w:webHidden/>
          </w:rPr>
          <w:fldChar w:fldCharType="separate"/>
        </w:r>
        <w:r w:rsidR="00942A02">
          <w:rPr>
            <w:noProof/>
            <w:webHidden/>
          </w:rPr>
          <w:t>95</w:t>
        </w:r>
        <w:r w:rsidR="00942A02">
          <w:rPr>
            <w:noProof/>
            <w:webHidden/>
          </w:rPr>
          <w:fldChar w:fldCharType="end"/>
        </w:r>
      </w:hyperlink>
    </w:p>
    <w:p w14:paraId="6467BFA2"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8" w:history="1">
        <w:r w:rsidR="00942A02" w:rsidRPr="00151D78">
          <w:rPr>
            <w:rStyle w:val="Hyperlink"/>
            <w:noProof/>
          </w:rPr>
          <w:t>Hình 4</w:t>
        </w:r>
        <w:r w:rsidR="00942A02" w:rsidRPr="00151D78">
          <w:rPr>
            <w:rStyle w:val="Hyperlink"/>
            <w:noProof/>
          </w:rPr>
          <w:noBreakHyphen/>
          <w:t>5 Màn hình thêm mới phòng trọ</w:t>
        </w:r>
        <w:r w:rsidR="00942A02">
          <w:rPr>
            <w:noProof/>
            <w:webHidden/>
          </w:rPr>
          <w:tab/>
        </w:r>
        <w:r w:rsidR="00942A02">
          <w:rPr>
            <w:noProof/>
            <w:webHidden/>
          </w:rPr>
          <w:fldChar w:fldCharType="begin"/>
        </w:r>
        <w:r w:rsidR="00942A02">
          <w:rPr>
            <w:noProof/>
            <w:webHidden/>
          </w:rPr>
          <w:instrText xml:space="preserve"> PAGEREF _Toc167322108 \h </w:instrText>
        </w:r>
        <w:r w:rsidR="00942A02">
          <w:rPr>
            <w:noProof/>
            <w:webHidden/>
          </w:rPr>
        </w:r>
        <w:r w:rsidR="00942A02">
          <w:rPr>
            <w:noProof/>
            <w:webHidden/>
          </w:rPr>
          <w:fldChar w:fldCharType="separate"/>
        </w:r>
        <w:r w:rsidR="00942A02">
          <w:rPr>
            <w:noProof/>
            <w:webHidden/>
          </w:rPr>
          <w:t>95</w:t>
        </w:r>
        <w:r w:rsidR="00942A02">
          <w:rPr>
            <w:noProof/>
            <w:webHidden/>
          </w:rPr>
          <w:fldChar w:fldCharType="end"/>
        </w:r>
      </w:hyperlink>
    </w:p>
    <w:p w14:paraId="7B2F97FE"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09" w:history="1">
        <w:r w:rsidR="00942A02" w:rsidRPr="00151D78">
          <w:rPr>
            <w:rStyle w:val="Hyperlink"/>
            <w:noProof/>
          </w:rPr>
          <w:t>Hình 4</w:t>
        </w:r>
        <w:r w:rsidR="00942A02" w:rsidRPr="00151D78">
          <w:rPr>
            <w:rStyle w:val="Hyperlink"/>
            <w:noProof/>
          </w:rPr>
          <w:noBreakHyphen/>
          <w:t>6 Màn hình danh sách hợp đồng</w:t>
        </w:r>
        <w:r w:rsidR="00942A02">
          <w:rPr>
            <w:noProof/>
            <w:webHidden/>
          </w:rPr>
          <w:tab/>
        </w:r>
        <w:r w:rsidR="00942A02">
          <w:rPr>
            <w:noProof/>
            <w:webHidden/>
          </w:rPr>
          <w:fldChar w:fldCharType="begin"/>
        </w:r>
        <w:r w:rsidR="00942A02">
          <w:rPr>
            <w:noProof/>
            <w:webHidden/>
          </w:rPr>
          <w:instrText xml:space="preserve"> PAGEREF _Toc167322109 \h </w:instrText>
        </w:r>
        <w:r w:rsidR="00942A02">
          <w:rPr>
            <w:noProof/>
            <w:webHidden/>
          </w:rPr>
        </w:r>
        <w:r w:rsidR="00942A02">
          <w:rPr>
            <w:noProof/>
            <w:webHidden/>
          </w:rPr>
          <w:fldChar w:fldCharType="separate"/>
        </w:r>
        <w:r w:rsidR="00942A02">
          <w:rPr>
            <w:noProof/>
            <w:webHidden/>
          </w:rPr>
          <w:t>96</w:t>
        </w:r>
        <w:r w:rsidR="00942A02">
          <w:rPr>
            <w:noProof/>
            <w:webHidden/>
          </w:rPr>
          <w:fldChar w:fldCharType="end"/>
        </w:r>
      </w:hyperlink>
    </w:p>
    <w:p w14:paraId="6BE6EBE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0" w:history="1">
        <w:r w:rsidR="00942A02" w:rsidRPr="00151D78">
          <w:rPr>
            <w:rStyle w:val="Hyperlink"/>
            <w:noProof/>
          </w:rPr>
          <w:t>Hình 4</w:t>
        </w:r>
        <w:r w:rsidR="00942A02" w:rsidRPr="00151D78">
          <w:rPr>
            <w:rStyle w:val="Hyperlink"/>
            <w:noProof/>
          </w:rPr>
          <w:noBreakHyphen/>
          <w:t>7 Màn hình thêm mới hợp đồng</w:t>
        </w:r>
        <w:r w:rsidR="00942A02">
          <w:rPr>
            <w:noProof/>
            <w:webHidden/>
          </w:rPr>
          <w:tab/>
        </w:r>
        <w:r w:rsidR="00942A02">
          <w:rPr>
            <w:noProof/>
            <w:webHidden/>
          </w:rPr>
          <w:fldChar w:fldCharType="begin"/>
        </w:r>
        <w:r w:rsidR="00942A02">
          <w:rPr>
            <w:noProof/>
            <w:webHidden/>
          </w:rPr>
          <w:instrText xml:space="preserve"> PAGEREF _Toc167322110 \h </w:instrText>
        </w:r>
        <w:r w:rsidR="00942A02">
          <w:rPr>
            <w:noProof/>
            <w:webHidden/>
          </w:rPr>
        </w:r>
        <w:r w:rsidR="00942A02">
          <w:rPr>
            <w:noProof/>
            <w:webHidden/>
          </w:rPr>
          <w:fldChar w:fldCharType="separate"/>
        </w:r>
        <w:r w:rsidR="00942A02">
          <w:rPr>
            <w:noProof/>
            <w:webHidden/>
          </w:rPr>
          <w:t>96</w:t>
        </w:r>
        <w:r w:rsidR="00942A02">
          <w:rPr>
            <w:noProof/>
            <w:webHidden/>
          </w:rPr>
          <w:fldChar w:fldCharType="end"/>
        </w:r>
      </w:hyperlink>
    </w:p>
    <w:p w14:paraId="14F5B84B"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1" w:history="1">
        <w:r w:rsidR="00942A02" w:rsidRPr="00151D78">
          <w:rPr>
            <w:rStyle w:val="Hyperlink"/>
            <w:noProof/>
          </w:rPr>
          <w:t>Hình 4</w:t>
        </w:r>
        <w:r w:rsidR="00942A02" w:rsidRPr="00151D78">
          <w:rPr>
            <w:rStyle w:val="Hyperlink"/>
            <w:noProof/>
          </w:rPr>
          <w:noBreakHyphen/>
          <w:t>8 Màn hình danh sách các đợt thanh toán</w:t>
        </w:r>
        <w:r w:rsidR="00942A02">
          <w:rPr>
            <w:noProof/>
            <w:webHidden/>
          </w:rPr>
          <w:tab/>
        </w:r>
        <w:r w:rsidR="00942A02">
          <w:rPr>
            <w:noProof/>
            <w:webHidden/>
          </w:rPr>
          <w:fldChar w:fldCharType="begin"/>
        </w:r>
        <w:r w:rsidR="00942A02">
          <w:rPr>
            <w:noProof/>
            <w:webHidden/>
          </w:rPr>
          <w:instrText xml:space="preserve"> PAGEREF _Toc167322111 \h </w:instrText>
        </w:r>
        <w:r w:rsidR="00942A02">
          <w:rPr>
            <w:noProof/>
            <w:webHidden/>
          </w:rPr>
        </w:r>
        <w:r w:rsidR="00942A02">
          <w:rPr>
            <w:noProof/>
            <w:webHidden/>
          </w:rPr>
          <w:fldChar w:fldCharType="separate"/>
        </w:r>
        <w:r w:rsidR="00942A02">
          <w:rPr>
            <w:noProof/>
            <w:webHidden/>
          </w:rPr>
          <w:t>97</w:t>
        </w:r>
        <w:r w:rsidR="00942A02">
          <w:rPr>
            <w:noProof/>
            <w:webHidden/>
          </w:rPr>
          <w:fldChar w:fldCharType="end"/>
        </w:r>
      </w:hyperlink>
    </w:p>
    <w:p w14:paraId="31ABDCF4"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2" w:history="1">
        <w:r w:rsidR="00942A02" w:rsidRPr="00151D78">
          <w:rPr>
            <w:rStyle w:val="Hyperlink"/>
            <w:noProof/>
          </w:rPr>
          <w:t>Hình 4</w:t>
        </w:r>
        <w:r w:rsidR="00942A02" w:rsidRPr="00151D78">
          <w:rPr>
            <w:rStyle w:val="Hyperlink"/>
            <w:noProof/>
          </w:rPr>
          <w:noBreakHyphen/>
          <w:t>9 Màn hình thêm mới đợt thanh toán</w:t>
        </w:r>
        <w:r w:rsidR="00942A02">
          <w:rPr>
            <w:noProof/>
            <w:webHidden/>
          </w:rPr>
          <w:tab/>
        </w:r>
        <w:r w:rsidR="00942A02">
          <w:rPr>
            <w:noProof/>
            <w:webHidden/>
          </w:rPr>
          <w:fldChar w:fldCharType="begin"/>
        </w:r>
        <w:r w:rsidR="00942A02">
          <w:rPr>
            <w:noProof/>
            <w:webHidden/>
          </w:rPr>
          <w:instrText xml:space="preserve"> PAGEREF _Toc167322112 \h </w:instrText>
        </w:r>
        <w:r w:rsidR="00942A02">
          <w:rPr>
            <w:noProof/>
            <w:webHidden/>
          </w:rPr>
        </w:r>
        <w:r w:rsidR="00942A02">
          <w:rPr>
            <w:noProof/>
            <w:webHidden/>
          </w:rPr>
          <w:fldChar w:fldCharType="separate"/>
        </w:r>
        <w:r w:rsidR="00942A02">
          <w:rPr>
            <w:noProof/>
            <w:webHidden/>
          </w:rPr>
          <w:t>97</w:t>
        </w:r>
        <w:r w:rsidR="00942A02">
          <w:rPr>
            <w:noProof/>
            <w:webHidden/>
          </w:rPr>
          <w:fldChar w:fldCharType="end"/>
        </w:r>
      </w:hyperlink>
    </w:p>
    <w:p w14:paraId="29484FF6"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3" w:history="1">
        <w:r w:rsidR="00942A02" w:rsidRPr="00151D78">
          <w:rPr>
            <w:rStyle w:val="Hyperlink"/>
            <w:noProof/>
          </w:rPr>
          <w:t>Hình 4</w:t>
        </w:r>
        <w:r w:rsidR="00942A02" w:rsidRPr="00151D78">
          <w:rPr>
            <w:rStyle w:val="Hyperlink"/>
            <w:noProof/>
          </w:rPr>
          <w:noBreakHyphen/>
          <w:t>10 Màn hình chi tiết đợt thanh toán</w:t>
        </w:r>
        <w:r w:rsidR="00942A02">
          <w:rPr>
            <w:noProof/>
            <w:webHidden/>
          </w:rPr>
          <w:tab/>
        </w:r>
        <w:r w:rsidR="00942A02">
          <w:rPr>
            <w:noProof/>
            <w:webHidden/>
          </w:rPr>
          <w:fldChar w:fldCharType="begin"/>
        </w:r>
        <w:r w:rsidR="00942A02">
          <w:rPr>
            <w:noProof/>
            <w:webHidden/>
          </w:rPr>
          <w:instrText xml:space="preserve"> PAGEREF _Toc167322113 \h </w:instrText>
        </w:r>
        <w:r w:rsidR="00942A02">
          <w:rPr>
            <w:noProof/>
            <w:webHidden/>
          </w:rPr>
        </w:r>
        <w:r w:rsidR="00942A02">
          <w:rPr>
            <w:noProof/>
            <w:webHidden/>
          </w:rPr>
          <w:fldChar w:fldCharType="separate"/>
        </w:r>
        <w:r w:rsidR="00942A02">
          <w:rPr>
            <w:noProof/>
            <w:webHidden/>
          </w:rPr>
          <w:t>98</w:t>
        </w:r>
        <w:r w:rsidR="00942A02">
          <w:rPr>
            <w:noProof/>
            <w:webHidden/>
          </w:rPr>
          <w:fldChar w:fldCharType="end"/>
        </w:r>
      </w:hyperlink>
    </w:p>
    <w:p w14:paraId="5630699B"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4" w:history="1">
        <w:r w:rsidR="00942A02" w:rsidRPr="00151D78">
          <w:rPr>
            <w:rStyle w:val="Hyperlink"/>
            <w:noProof/>
          </w:rPr>
          <w:t>Hình 4</w:t>
        </w:r>
        <w:r w:rsidR="00942A02" w:rsidRPr="00151D78">
          <w:rPr>
            <w:rStyle w:val="Hyperlink"/>
            <w:noProof/>
          </w:rPr>
          <w:noBreakHyphen/>
          <w:t>11 Màn hình nhập số liệu đợt thanh toán</w:t>
        </w:r>
        <w:r w:rsidR="00942A02">
          <w:rPr>
            <w:noProof/>
            <w:webHidden/>
          </w:rPr>
          <w:tab/>
        </w:r>
        <w:r w:rsidR="00942A02">
          <w:rPr>
            <w:noProof/>
            <w:webHidden/>
          </w:rPr>
          <w:fldChar w:fldCharType="begin"/>
        </w:r>
        <w:r w:rsidR="00942A02">
          <w:rPr>
            <w:noProof/>
            <w:webHidden/>
          </w:rPr>
          <w:instrText xml:space="preserve"> PAGEREF _Toc167322114 \h </w:instrText>
        </w:r>
        <w:r w:rsidR="00942A02">
          <w:rPr>
            <w:noProof/>
            <w:webHidden/>
          </w:rPr>
        </w:r>
        <w:r w:rsidR="00942A02">
          <w:rPr>
            <w:noProof/>
            <w:webHidden/>
          </w:rPr>
          <w:fldChar w:fldCharType="separate"/>
        </w:r>
        <w:r w:rsidR="00942A02">
          <w:rPr>
            <w:noProof/>
            <w:webHidden/>
          </w:rPr>
          <w:t>98</w:t>
        </w:r>
        <w:r w:rsidR="00942A02">
          <w:rPr>
            <w:noProof/>
            <w:webHidden/>
          </w:rPr>
          <w:fldChar w:fldCharType="end"/>
        </w:r>
      </w:hyperlink>
    </w:p>
    <w:p w14:paraId="1A5045F7"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5" w:history="1">
        <w:r w:rsidR="00942A02" w:rsidRPr="00151D78">
          <w:rPr>
            <w:rStyle w:val="Hyperlink"/>
            <w:noProof/>
          </w:rPr>
          <w:t>Hình 4</w:t>
        </w:r>
        <w:r w:rsidR="00942A02" w:rsidRPr="00151D78">
          <w:rPr>
            <w:rStyle w:val="Hyperlink"/>
            <w:noProof/>
          </w:rPr>
          <w:noBreakHyphen/>
          <w:t>12 Màn hình danh sách khách thuê</w:t>
        </w:r>
        <w:r w:rsidR="00942A02">
          <w:rPr>
            <w:noProof/>
            <w:webHidden/>
          </w:rPr>
          <w:tab/>
        </w:r>
        <w:r w:rsidR="00942A02">
          <w:rPr>
            <w:noProof/>
            <w:webHidden/>
          </w:rPr>
          <w:fldChar w:fldCharType="begin"/>
        </w:r>
        <w:r w:rsidR="00942A02">
          <w:rPr>
            <w:noProof/>
            <w:webHidden/>
          </w:rPr>
          <w:instrText xml:space="preserve"> PAGEREF _Toc167322115 \h </w:instrText>
        </w:r>
        <w:r w:rsidR="00942A02">
          <w:rPr>
            <w:noProof/>
            <w:webHidden/>
          </w:rPr>
        </w:r>
        <w:r w:rsidR="00942A02">
          <w:rPr>
            <w:noProof/>
            <w:webHidden/>
          </w:rPr>
          <w:fldChar w:fldCharType="separate"/>
        </w:r>
        <w:r w:rsidR="00942A02">
          <w:rPr>
            <w:noProof/>
            <w:webHidden/>
          </w:rPr>
          <w:t>99</w:t>
        </w:r>
        <w:r w:rsidR="00942A02">
          <w:rPr>
            <w:noProof/>
            <w:webHidden/>
          </w:rPr>
          <w:fldChar w:fldCharType="end"/>
        </w:r>
      </w:hyperlink>
    </w:p>
    <w:p w14:paraId="1498C25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6" w:history="1">
        <w:r w:rsidR="00942A02" w:rsidRPr="00151D78">
          <w:rPr>
            <w:rStyle w:val="Hyperlink"/>
            <w:noProof/>
          </w:rPr>
          <w:t>Hình 4</w:t>
        </w:r>
        <w:r w:rsidR="00942A02" w:rsidRPr="00151D78">
          <w:rPr>
            <w:rStyle w:val="Hyperlink"/>
            <w:noProof/>
          </w:rPr>
          <w:noBreakHyphen/>
          <w:t>13 Màn hình thêm mới khách thuê</w:t>
        </w:r>
        <w:r w:rsidR="00942A02">
          <w:rPr>
            <w:noProof/>
            <w:webHidden/>
          </w:rPr>
          <w:tab/>
        </w:r>
        <w:r w:rsidR="00942A02">
          <w:rPr>
            <w:noProof/>
            <w:webHidden/>
          </w:rPr>
          <w:fldChar w:fldCharType="begin"/>
        </w:r>
        <w:r w:rsidR="00942A02">
          <w:rPr>
            <w:noProof/>
            <w:webHidden/>
          </w:rPr>
          <w:instrText xml:space="preserve"> PAGEREF _Toc167322116 \h </w:instrText>
        </w:r>
        <w:r w:rsidR="00942A02">
          <w:rPr>
            <w:noProof/>
            <w:webHidden/>
          </w:rPr>
        </w:r>
        <w:r w:rsidR="00942A02">
          <w:rPr>
            <w:noProof/>
            <w:webHidden/>
          </w:rPr>
          <w:fldChar w:fldCharType="separate"/>
        </w:r>
        <w:r w:rsidR="00942A02">
          <w:rPr>
            <w:noProof/>
            <w:webHidden/>
          </w:rPr>
          <w:t>99</w:t>
        </w:r>
        <w:r w:rsidR="00942A02">
          <w:rPr>
            <w:noProof/>
            <w:webHidden/>
          </w:rPr>
          <w:fldChar w:fldCharType="end"/>
        </w:r>
      </w:hyperlink>
    </w:p>
    <w:p w14:paraId="44236631" w14:textId="77777777"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6" w:name="_Toc167279515"/>
      <w:r>
        <w:lastRenderedPageBreak/>
        <w:t>DANH MỤC CÁC BẢNG BIỂU</w:t>
      </w:r>
      <w:bookmarkEnd w:id="6"/>
    </w:p>
    <w:p w14:paraId="52A9D903" w14:textId="77777777" w:rsidR="00942A02"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67322117" w:history="1">
        <w:r w:rsidR="00942A02" w:rsidRPr="00F9642B">
          <w:rPr>
            <w:rStyle w:val="Hyperlink"/>
            <w:noProof/>
          </w:rPr>
          <w:t>Bảng 3</w:t>
        </w:r>
        <w:r w:rsidR="00942A02" w:rsidRPr="00F9642B">
          <w:rPr>
            <w:rStyle w:val="Hyperlink"/>
            <w:noProof/>
          </w:rPr>
          <w:noBreakHyphen/>
          <w:t>1 Bảng dữ liệu thành phố</w:t>
        </w:r>
        <w:r w:rsidR="00942A02">
          <w:rPr>
            <w:noProof/>
            <w:webHidden/>
          </w:rPr>
          <w:tab/>
        </w:r>
        <w:r w:rsidR="00942A02">
          <w:rPr>
            <w:noProof/>
            <w:webHidden/>
          </w:rPr>
          <w:fldChar w:fldCharType="begin"/>
        </w:r>
        <w:r w:rsidR="00942A02">
          <w:rPr>
            <w:noProof/>
            <w:webHidden/>
          </w:rPr>
          <w:instrText xml:space="preserve"> PAGEREF _Toc167322117 \h </w:instrText>
        </w:r>
        <w:r w:rsidR="00942A02">
          <w:rPr>
            <w:noProof/>
            <w:webHidden/>
          </w:rPr>
        </w:r>
        <w:r w:rsidR="00942A02">
          <w:rPr>
            <w:noProof/>
            <w:webHidden/>
          </w:rPr>
          <w:fldChar w:fldCharType="separate"/>
        </w:r>
        <w:r w:rsidR="00942A02">
          <w:rPr>
            <w:noProof/>
            <w:webHidden/>
          </w:rPr>
          <w:t>78</w:t>
        </w:r>
        <w:r w:rsidR="00942A02">
          <w:rPr>
            <w:noProof/>
            <w:webHidden/>
          </w:rPr>
          <w:fldChar w:fldCharType="end"/>
        </w:r>
      </w:hyperlink>
    </w:p>
    <w:p w14:paraId="58F72A3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8" w:history="1">
        <w:r w:rsidR="00942A02" w:rsidRPr="00F9642B">
          <w:rPr>
            <w:rStyle w:val="Hyperlink"/>
            <w:noProof/>
          </w:rPr>
          <w:t>Bảng 3</w:t>
        </w:r>
        <w:r w:rsidR="00942A02" w:rsidRPr="00F9642B">
          <w:rPr>
            <w:rStyle w:val="Hyperlink"/>
            <w:noProof/>
          </w:rPr>
          <w:noBreakHyphen/>
          <w:t>2 Bảng dữ liệu hợp đồng</w:t>
        </w:r>
        <w:r w:rsidR="00942A02">
          <w:rPr>
            <w:noProof/>
            <w:webHidden/>
          </w:rPr>
          <w:tab/>
        </w:r>
        <w:r w:rsidR="00942A02">
          <w:rPr>
            <w:noProof/>
            <w:webHidden/>
          </w:rPr>
          <w:fldChar w:fldCharType="begin"/>
        </w:r>
        <w:r w:rsidR="00942A02">
          <w:rPr>
            <w:noProof/>
            <w:webHidden/>
          </w:rPr>
          <w:instrText xml:space="preserve"> PAGEREF _Toc167322118 \h </w:instrText>
        </w:r>
        <w:r w:rsidR="00942A02">
          <w:rPr>
            <w:noProof/>
            <w:webHidden/>
          </w:rPr>
        </w:r>
        <w:r w:rsidR="00942A02">
          <w:rPr>
            <w:noProof/>
            <w:webHidden/>
          </w:rPr>
          <w:fldChar w:fldCharType="separate"/>
        </w:r>
        <w:r w:rsidR="00942A02">
          <w:rPr>
            <w:noProof/>
            <w:webHidden/>
          </w:rPr>
          <w:t>79</w:t>
        </w:r>
        <w:r w:rsidR="00942A02">
          <w:rPr>
            <w:noProof/>
            <w:webHidden/>
          </w:rPr>
          <w:fldChar w:fldCharType="end"/>
        </w:r>
      </w:hyperlink>
    </w:p>
    <w:p w14:paraId="1D1CA1C8"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19" w:history="1">
        <w:r w:rsidR="00942A02" w:rsidRPr="00F9642B">
          <w:rPr>
            <w:rStyle w:val="Hyperlink"/>
            <w:noProof/>
          </w:rPr>
          <w:t>Bảng 3</w:t>
        </w:r>
        <w:r w:rsidR="00942A02" w:rsidRPr="00F9642B">
          <w:rPr>
            <w:rStyle w:val="Hyperlink"/>
            <w:noProof/>
          </w:rPr>
          <w:noBreakHyphen/>
          <w:t>3 Bảng dữ liệu khu trọ</w:t>
        </w:r>
        <w:r w:rsidR="00942A02">
          <w:rPr>
            <w:noProof/>
            <w:webHidden/>
          </w:rPr>
          <w:tab/>
        </w:r>
        <w:r w:rsidR="00942A02">
          <w:rPr>
            <w:noProof/>
            <w:webHidden/>
          </w:rPr>
          <w:fldChar w:fldCharType="begin"/>
        </w:r>
        <w:r w:rsidR="00942A02">
          <w:rPr>
            <w:noProof/>
            <w:webHidden/>
          </w:rPr>
          <w:instrText xml:space="preserve"> PAGEREF _Toc167322119 \h </w:instrText>
        </w:r>
        <w:r w:rsidR="00942A02">
          <w:rPr>
            <w:noProof/>
            <w:webHidden/>
          </w:rPr>
        </w:r>
        <w:r w:rsidR="00942A02">
          <w:rPr>
            <w:noProof/>
            <w:webHidden/>
          </w:rPr>
          <w:fldChar w:fldCharType="separate"/>
        </w:r>
        <w:r w:rsidR="00942A02">
          <w:rPr>
            <w:noProof/>
            <w:webHidden/>
          </w:rPr>
          <w:t>80</w:t>
        </w:r>
        <w:r w:rsidR="00942A02">
          <w:rPr>
            <w:noProof/>
            <w:webHidden/>
          </w:rPr>
          <w:fldChar w:fldCharType="end"/>
        </w:r>
      </w:hyperlink>
    </w:p>
    <w:p w14:paraId="6E7748E6"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0" w:history="1">
        <w:r w:rsidR="00942A02" w:rsidRPr="00F9642B">
          <w:rPr>
            <w:rStyle w:val="Hyperlink"/>
            <w:noProof/>
          </w:rPr>
          <w:t>Bảng 3</w:t>
        </w:r>
        <w:r w:rsidR="00942A02" w:rsidRPr="00F9642B">
          <w:rPr>
            <w:rStyle w:val="Hyperlink"/>
            <w:noProof/>
          </w:rPr>
          <w:noBreakHyphen/>
          <w:t>4 Bảng dữ liệu điều khoản hợp đồng</w:t>
        </w:r>
        <w:r w:rsidR="00942A02">
          <w:rPr>
            <w:noProof/>
            <w:webHidden/>
          </w:rPr>
          <w:tab/>
        </w:r>
        <w:r w:rsidR="00942A02">
          <w:rPr>
            <w:noProof/>
            <w:webHidden/>
          </w:rPr>
          <w:fldChar w:fldCharType="begin"/>
        </w:r>
        <w:r w:rsidR="00942A02">
          <w:rPr>
            <w:noProof/>
            <w:webHidden/>
          </w:rPr>
          <w:instrText xml:space="preserve"> PAGEREF _Toc167322120 \h </w:instrText>
        </w:r>
        <w:r w:rsidR="00942A02">
          <w:rPr>
            <w:noProof/>
            <w:webHidden/>
          </w:rPr>
        </w:r>
        <w:r w:rsidR="00942A02">
          <w:rPr>
            <w:noProof/>
            <w:webHidden/>
          </w:rPr>
          <w:fldChar w:fldCharType="separate"/>
        </w:r>
        <w:r w:rsidR="00942A02">
          <w:rPr>
            <w:noProof/>
            <w:webHidden/>
          </w:rPr>
          <w:t>81</w:t>
        </w:r>
        <w:r w:rsidR="00942A02">
          <w:rPr>
            <w:noProof/>
            <w:webHidden/>
          </w:rPr>
          <w:fldChar w:fldCharType="end"/>
        </w:r>
      </w:hyperlink>
    </w:p>
    <w:p w14:paraId="71349830"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1" w:history="1">
        <w:r w:rsidR="00942A02" w:rsidRPr="00F9642B">
          <w:rPr>
            <w:rStyle w:val="Hyperlink"/>
            <w:noProof/>
          </w:rPr>
          <w:t>Bảng 3</w:t>
        </w:r>
        <w:r w:rsidR="00942A02" w:rsidRPr="00F9642B">
          <w:rPr>
            <w:rStyle w:val="Hyperlink"/>
            <w:noProof/>
          </w:rPr>
          <w:noBreakHyphen/>
          <w:t>5 Bảng dữ liệu khách hàng</w:t>
        </w:r>
        <w:r w:rsidR="00942A02">
          <w:rPr>
            <w:noProof/>
            <w:webHidden/>
          </w:rPr>
          <w:tab/>
        </w:r>
        <w:r w:rsidR="00942A02">
          <w:rPr>
            <w:noProof/>
            <w:webHidden/>
          </w:rPr>
          <w:fldChar w:fldCharType="begin"/>
        </w:r>
        <w:r w:rsidR="00942A02">
          <w:rPr>
            <w:noProof/>
            <w:webHidden/>
          </w:rPr>
          <w:instrText xml:space="preserve"> PAGEREF _Toc167322121 \h </w:instrText>
        </w:r>
        <w:r w:rsidR="00942A02">
          <w:rPr>
            <w:noProof/>
            <w:webHidden/>
          </w:rPr>
        </w:r>
        <w:r w:rsidR="00942A02">
          <w:rPr>
            <w:noProof/>
            <w:webHidden/>
          </w:rPr>
          <w:fldChar w:fldCharType="separate"/>
        </w:r>
        <w:r w:rsidR="00942A02">
          <w:rPr>
            <w:noProof/>
            <w:webHidden/>
          </w:rPr>
          <w:t>82</w:t>
        </w:r>
        <w:r w:rsidR="00942A02">
          <w:rPr>
            <w:noProof/>
            <w:webHidden/>
          </w:rPr>
          <w:fldChar w:fldCharType="end"/>
        </w:r>
      </w:hyperlink>
    </w:p>
    <w:p w14:paraId="09BF545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2" w:history="1">
        <w:r w:rsidR="00942A02" w:rsidRPr="00F9642B">
          <w:rPr>
            <w:rStyle w:val="Hyperlink"/>
            <w:noProof/>
          </w:rPr>
          <w:t>Bảng 3</w:t>
        </w:r>
        <w:r w:rsidR="00942A02" w:rsidRPr="00F9642B">
          <w:rPr>
            <w:rStyle w:val="Hyperlink"/>
            <w:noProof/>
          </w:rPr>
          <w:noBreakHyphen/>
          <w:t>6 Bảng dữ liệu phòng trọ - thiết bị</w:t>
        </w:r>
        <w:r w:rsidR="00942A02">
          <w:rPr>
            <w:noProof/>
            <w:webHidden/>
          </w:rPr>
          <w:tab/>
        </w:r>
        <w:r w:rsidR="00942A02">
          <w:rPr>
            <w:noProof/>
            <w:webHidden/>
          </w:rPr>
          <w:fldChar w:fldCharType="begin"/>
        </w:r>
        <w:r w:rsidR="00942A02">
          <w:rPr>
            <w:noProof/>
            <w:webHidden/>
          </w:rPr>
          <w:instrText xml:space="preserve"> PAGEREF _Toc167322122 \h </w:instrText>
        </w:r>
        <w:r w:rsidR="00942A02">
          <w:rPr>
            <w:noProof/>
            <w:webHidden/>
          </w:rPr>
        </w:r>
        <w:r w:rsidR="00942A02">
          <w:rPr>
            <w:noProof/>
            <w:webHidden/>
          </w:rPr>
          <w:fldChar w:fldCharType="separate"/>
        </w:r>
        <w:r w:rsidR="00942A02">
          <w:rPr>
            <w:noProof/>
            <w:webHidden/>
          </w:rPr>
          <w:t>83</w:t>
        </w:r>
        <w:r w:rsidR="00942A02">
          <w:rPr>
            <w:noProof/>
            <w:webHidden/>
          </w:rPr>
          <w:fldChar w:fldCharType="end"/>
        </w:r>
      </w:hyperlink>
    </w:p>
    <w:p w14:paraId="0C142F0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3" w:history="1">
        <w:r w:rsidR="00942A02" w:rsidRPr="00F9642B">
          <w:rPr>
            <w:rStyle w:val="Hyperlink"/>
            <w:noProof/>
          </w:rPr>
          <w:t>Bảng 3</w:t>
        </w:r>
        <w:r w:rsidR="00942A02" w:rsidRPr="00F9642B">
          <w:rPr>
            <w:rStyle w:val="Hyperlink"/>
            <w:noProof/>
          </w:rPr>
          <w:noBreakHyphen/>
          <w:t>7 Bảng dữ liệu thiết bị</w:t>
        </w:r>
        <w:r w:rsidR="00942A02">
          <w:rPr>
            <w:noProof/>
            <w:webHidden/>
          </w:rPr>
          <w:tab/>
        </w:r>
        <w:r w:rsidR="00942A02">
          <w:rPr>
            <w:noProof/>
            <w:webHidden/>
          </w:rPr>
          <w:fldChar w:fldCharType="begin"/>
        </w:r>
        <w:r w:rsidR="00942A02">
          <w:rPr>
            <w:noProof/>
            <w:webHidden/>
          </w:rPr>
          <w:instrText xml:space="preserve"> PAGEREF _Toc167322123 \h </w:instrText>
        </w:r>
        <w:r w:rsidR="00942A02">
          <w:rPr>
            <w:noProof/>
            <w:webHidden/>
          </w:rPr>
        </w:r>
        <w:r w:rsidR="00942A02">
          <w:rPr>
            <w:noProof/>
            <w:webHidden/>
          </w:rPr>
          <w:fldChar w:fldCharType="separate"/>
        </w:r>
        <w:r w:rsidR="00942A02">
          <w:rPr>
            <w:noProof/>
            <w:webHidden/>
          </w:rPr>
          <w:t>83</w:t>
        </w:r>
        <w:r w:rsidR="00942A02">
          <w:rPr>
            <w:noProof/>
            <w:webHidden/>
          </w:rPr>
          <w:fldChar w:fldCharType="end"/>
        </w:r>
      </w:hyperlink>
    </w:p>
    <w:p w14:paraId="7D5DF98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4" w:history="1">
        <w:r w:rsidR="00942A02" w:rsidRPr="00F9642B">
          <w:rPr>
            <w:rStyle w:val="Hyperlink"/>
            <w:noProof/>
          </w:rPr>
          <w:t>Bảng 3</w:t>
        </w:r>
        <w:r w:rsidR="00942A02" w:rsidRPr="00F9642B">
          <w:rPr>
            <w:rStyle w:val="Hyperlink"/>
            <w:noProof/>
          </w:rPr>
          <w:noBreakHyphen/>
          <w:t>8 Bảng dữ liệu hóa đơn</w:t>
        </w:r>
        <w:r w:rsidR="00942A02">
          <w:rPr>
            <w:noProof/>
            <w:webHidden/>
          </w:rPr>
          <w:tab/>
        </w:r>
        <w:r w:rsidR="00942A02">
          <w:rPr>
            <w:noProof/>
            <w:webHidden/>
          </w:rPr>
          <w:fldChar w:fldCharType="begin"/>
        </w:r>
        <w:r w:rsidR="00942A02">
          <w:rPr>
            <w:noProof/>
            <w:webHidden/>
          </w:rPr>
          <w:instrText xml:space="preserve"> PAGEREF _Toc167322124 \h </w:instrText>
        </w:r>
        <w:r w:rsidR="00942A02">
          <w:rPr>
            <w:noProof/>
            <w:webHidden/>
          </w:rPr>
        </w:r>
        <w:r w:rsidR="00942A02">
          <w:rPr>
            <w:noProof/>
            <w:webHidden/>
          </w:rPr>
          <w:fldChar w:fldCharType="separate"/>
        </w:r>
        <w:r w:rsidR="00942A02">
          <w:rPr>
            <w:noProof/>
            <w:webHidden/>
          </w:rPr>
          <w:t>84</w:t>
        </w:r>
        <w:r w:rsidR="00942A02">
          <w:rPr>
            <w:noProof/>
            <w:webHidden/>
          </w:rPr>
          <w:fldChar w:fldCharType="end"/>
        </w:r>
      </w:hyperlink>
    </w:p>
    <w:p w14:paraId="193BDC1C"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5" w:history="1">
        <w:r w:rsidR="00942A02" w:rsidRPr="00F9642B">
          <w:rPr>
            <w:rStyle w:val="Hyperlink"/>
            <w:noProof/>
          </w:rPr>
          <w:t>Bảng 3</w:t>
        </w:r>
        <w:r w:rsidR="00942A02" w:rsidRPr="00F9642B">
          <w:rPr>
            <w:rStyle w:val="Hyperlink"/>
            <w:noProof/>
          </w:rPr>
          <w:noBreakHyphen/>
          <w:t>9 Bảng dữ liệu dịch vụ</w:t>
        </w:r>
        <w:r w:rsidR="00942A02">
          <w:rPr>
            <w:noProof/>
            <w:webHidden/>
          </w:rPr>
          <w:tab/>
        </w:r>
        <w:r w:rsidR="00942A02">
          <w:rPr>
            <w:noProof/>
            <w:webHidden/>
          </w:rPr>
          <w:fldChar w:fldCharType="begin"/>
        </w:r>
        <w:r w:rsidR="00942A02">
          <w:rPr>
            <w:noProof/>
            <w:webHidden/>
          </w:rPr>
          <w:instrText xml:space="preserve"> PAGEREF _Toc167322125 \h </w:instrText>
        </w:r>
        <w:r w:rsidR="00942A02">
          <w:rPr>
            <w:noProof/>
            <w:webHidden/>
          </w:rPr>
        </w:r>
        <w:r w:rsidR="00942A02">
          <w:rPr>
            <w:noProof/>
            <w:webHidden/>
          </w:rPr>
          <w:fldChar w:fldCharType="separate"/>
        </w:r>
        <w:r w:rsidR="00942A02">
          <w:rPr>
            <w:noProof/>
            <w:webHidden/>
          </w:rPr>
          <w:t>84</w:t>
        </w:r>
        <w:r w:rsidR="00942A02">
          <w:rPr>
            <w:noProof/>
            <w:webHidden/>
          </w:rPr>
          <w:fldChar w:fldCharType="end"/>
        </w:r>
      </w:hyperlink>
    </w:p>
    <w:p w14:paraId="2877ED13"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6" w:history="1">
        <w:r w:rsidR="00942A02" w:rsidRPr="00F9642B">
          <w:rPr>
            <w:rStyle w:val="Hyperlink"/>
            <w:noProof/>
          </w:rPr>
          <w:t>Bảng 3</w:t>
        </w:r>
        <w:r w:rsidR="00942A02" w:rsidRPr="00F9642B">
          <w:rPr>
            <w:rStyle w:val="Hyperlink"/>
            <w:noProof/>
          </w:rPr>
          <w:noBreakHyphen/>
          <w:t>10 Bảng dữ liệu phòng trọ</w:t>
        </w:r>
        <w:r w:rsidR="00942A02">
          <w:rPr>
            <w:noProof/>
            <w:webHidden/>
          </w:rPr>
          <w:tab/>
        </w:r>
        <w:r w:rsidR="00942A02">
          <w:rPr>
            <w:noProof/>
            <w:webHidden/>
          </w:rPr>
          <w:fldChar w:fldCharType="begin"/>
        </w:r>
        <w:r w:rsidR="00942A02">
          <w:rPr>
            <w:noProof/>
            <w:webHidden/>
          </w:rPr>
          <w:instrText xml:space="preserve"> PAGEREF _Toc167322126 \h </w:instrText>
        </w:r>
        <w:r w:rsidR="00942A02">
          <w:rPr>
            <w:noProof/>
            <w:webHidden/>
          </w:rPr>
        </w:r>
        <w:r w:rsidR="00942A02">
          <w:rPr>
            <w:noProof/>
            <w:webHidden/>
          </w:rPr>
          <w:fldChar w:fldCharType="separate"/>
        </w:r>
        <w:r w:rsidR="00942A02">
          <w:rPr>
            <w:noProof/>
            <w:webHidden/>
          </w:rPr>
          <w:t>85</w:t>
        </w:r>
        <w:r w:rsidR="00942A02">
          <w:rPr>
            <w:noProof/>
            <w:webHidden/>
          </w:rPr>
          <w:fldChar w:fldCharType="end"/>
        </w:r>
      </w:hyperlink>
    </w:p>
    <w:p w14:paraId="1BCEAFA5"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7" w:history="1">
        <w:r w:rsidR="00942A02" w:rsidRPr="00F9642B">
          <w:rPr>
            <w:rStyle w:val="Hyperlink"/>
            <w:noProof/>
          </w:rPr>
          <w:t>Bảng 3</w:t>
        </w:r>
        <w:r w:rsidR="00942A02" w:rsidRPr="00F9642B">
          <w:rPr>
            <w:rStyle w:val="Hyperlink"/>
            <w:noProof/>
          </w:rPr>
          <w:noBreakHyphen/>
          <w:t>11 Bảng dữ liệu phòng trọ - dịch vụ</w:t>
        </w:r>
        <w:r w:rsidR="00942A02">
          <w:rPr>
            <w:noProof/>
            <w:webHidden/>
          </w:rPr>
          <w:tab/>
        </w:r>
        <w:r w:rsidR="00942A02">
          <w:rPr>
            <w:noProof/>
            <w:webHidden/>
          </w:rPr>
          <w:fldChar w:fldCharType="begin"/>
        </w:r>
        <w:r w:rsidR="00942A02">
          <w:rPr>
            <w:noProof/>
            <w:webHidden/>
          </w:rPr>
          <w:instrText xml:space="preserve"> PAGEREF _Toc167322127 \h </w:instrText>
        </w:r>
        <w:r w:rsidR="00942A02">
          <w:rPr>
            <w:noProof/>
            <w:webHidden/>
          </w:rPr>
        </w:r>
        <w:r w:rsidR="00942A02">
          <w:rPr>
            <w:noProof/>
            <w:webHidden/>
          </w:rPr>
          <w:fldChar w:fldCharType="separate"/>
        </w:r>
        <w:r w:rsidR="00942A02">
          <w:rPr>
            <w:noProof/>
            <w:webHidden/>
          </w:rPr>
          <w:t>86</w:t>
        </w:r>
        <w:r w:rsidR="00942A02">
          <w:rPr>
            <w:noProof/>
            <w:webHidden/>
          </w:rPr>
          <w:fldChar w:fldCharType="end"/>
        </w:r>
      </w:hyperlink>
    </w:p>
    <w:p w14:paraId="63351A31"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8" w:history="1">
        <w:r w:rsidR="00942A02" w:rsidRPr="00F9642B">
          <w:rPr>
            <w:rStyle w:val="Hyperlink"/>
            <w:noProof/>
          </w:rPr>
          <w:t>Bảng 3</w:t>
        </w:r>
        <w:r w:rsidR="00942A02" w:rsidRPr="00F9642B">
          <w:rPr>
            <w:rStyle w:val="Hyperlink"/>
            <w:noProof/>
          </w:rPr>
          <w:noBreakHyphen/>
          <w:t>12 Bảng dữ liệu các đợt thanh toán</w:t>
        </w:r>
        <w:r w:rsidR="00942A02">
          <w:rPr>
            <w:noProof/>
            <w:webHidden/>
          </w:rPr>
          <w:tab/>
        </w:r>
        <w:r w:rsidR="00942A02">
          <w:rPr>
            <w:noProof/>
            <w:webHidden/>
          </w:rPr>
          <w:fldChar w:fldCharType="begin"/>
        </w:r>
        <w:r w:rsidR="00942A02">
          <w:rPr>
            <w:noProof/>
            <w:webHidden/>
          </w:rPr>
          <w:instrText xml:space="preserve"> PAGEREF _Toc167322128 \h </w:instrText>
        </w:r>
        <w:r w:rsidR="00942A02">
          <w:rPr>
            <w:noProof/>
            <w:webHidden/>
          </w:rPr>
        </w:r>
        <w:r w:rsidR="00942A02">
          <w:rPr>
            <w:noProof/>
            <w:webHidden/>
          </w:rPr>
          <w:fldChar w:fldCharType="separate"/>
        </w:r>
        <w:r w:rsidR="00942A02">
          <w:rPr>
            <w:noProof/>
            <w:webHidden/>
          </w:rPr>
          <w:t>87</w:t>
        </w:r>
        <w:r w:rsidR="00942A02">
          <w:rPr>
            <w:noProof/>
            <w:webHidden/>
          </w:rPr>
          <w:fldChar w:fldCharType="end"/>
        </w:r>
      </w:hyperlink>
    </w:p>
    <w:p w14:paraId="073AAE0F"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29" w:history="1">
        <w:r w:rsidR="00942A02" w:rsidRPr="00F9642B">
          <w:rPr>
            <w:rStyle w:val="Hyperlink"/>
            <w:noProof/>
          </w:rPr>
          <w:t>Bảng 3</w:t>
        </w:r>
        <w:r w:rsidR="00942A02" w:rsidRPr="00F9642B">
          <w:rPr>
            <w:rStyle w:val="Hyperlink"/>
            <w:noProof/>
          </w:rPr>
          <w:noBreakHyphen/>
          <w:t>13 Bảng dữ liệu phòng – đợt thanh toán</w:t>
        </w:r>
        <w:r w:rsidR="00942A02">
          <w:rPr>
            <w:noProof/>
            <w:webHidden/>
          </w:rPr>
          <w:tab/>
        </w:r>
        <w:r w:rsidR="00942A02">
          <w:rPr>
            <w:noProof/>
            <w:webHidden/>
          </w:rPr>
          <w:fldChar w:fldCharType="begin"/>
        </w:r>
        <w:r w:rsidR="00942A02">
          <w:rPr>
            <w:noProof/>
            <w:webHidden/>
          </w:rPr>
          <w:instrText xml:space="preserve"> PAGEREF _Toc167322129 \h </w:instrText>
        </w:r>
        <w:r w:rsidR="00942A02">
          <w:rPr>
            <w:noProof/>
            <w:webHidden/>
          </w:rPr>
        </w:r>
        <w:r w:rsidR="00942A02">
          <w:rPr>
            <w:noProof/>
            <w:webHidden/>
          </w:rPr>
          <w:fldChar w:fldCharType="separate"/>
        </w:r>
        <w:r w:rsidR="00942A02">
          <w:rPr>
            <w:noProof/>
            <w:webHidden/>
          </w:rPr>
          <w:t>88</w:t>
        </w:r>
        <w:r w:rsidR="00942A02">
          <w:rPr>
            <w:noProof/>
            <w:webHidden/>
          </w:rPr>
          <w:fldChar w:fldCharType="end"/>
        </w:r>
      </w:hyperlink>
    </w:p>
    <w:p w14:paraId="71342A45"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30" w:history="1">
        <w:r w:rsidR="00942A02" w:rsidRPr="00F9642B">
          <w:rPr>
            <w:rStyle w:val="Hyperlink"/>
            <w:noProof/>
          </w:rPr>
          <w:t>Bảng 3</w:t>
        </w:r>
        <w:r w:rsidR="00942A02" w:rsidRPr="00F9642B">
          <w:rPr>
            <w:rStyle w:val="Hyperlink"/>
            <w:noProof/>
          </w:rPr>
          <w:noBreakHyphen/>
          <w:t>14 Bảng dữ liệu tệp</w:t>
        </w:r>
        <w:r w:rsidR="00942A02">
          <w:rPr>
            <w:noProof/>
            <w:webHidden/>
          </w:rPr>
          <w:tab/>
        </w:r>
        <w:r w:rsidR="00942A02">
          <w:rPr>
            <w:noProof/>
            <w:webHidden/>
          </w:rPr>
          <w:fldChar w:fldCharType="begin"/>
        </w:r>
        <w:r w:rsidR="00942A02">
          <w:rPr>
            <w:noProof/>
            <w:webHidden/>
          </w:rPr>
          <w:instrText xml:space="preserve"> PAGEREF _Toc167322130 \h </w:instrText>
        </w:r>
        <w:r w:rsidR="00942A02">
          <w:rPr>
            <w:noProof/>
            <w:webHidden/>
          </w:rPr>
        </w:r>
        <w:r w:rsidR="00942A02">
          <w:rPr>
            <w:noProof/>
            <w:webHidden/>
          </w:rPr>
          <w:fldChar w:fldCharType="separate"/>
        </w:r>
        <w:r w:rsidR="00942A02">
          <w:rPr>
            <w:noProof/>
            <w:webHidden/>
          </w:rPr>
          <w:t>88</w:t>
        </w:r>
        <w:r w:rsidR="00942A02">
          <w:rPr>
            <w:noProof/>
            <w:webHidden/>
          </w:rPr>
          <w:fldChar w:fldCharType="end"/>
        </w:r>
      </w:hyperlink>
    </w:p>
    <w:p w14:paraId="79469B70"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31" w:history="1">
        <w:r w:rsidR="00942A02" w:rsidRPr="00F9642B">
          <w:rPr>
            <w:rStyle w:val="Hyperlink"/>
            <w:noProof/>
          </w:rPr>
          <w:t>Bảng 3</w:t>
        </w:r>
        <w:r w:rsidR="00942A02" w:rsidRPr="00F9642B">
          <w:rPr>
            <w:rStyle w:val="Hyperlink"/>
            <w:noProof/>
          </w:rPr>
          <w:noBreakHyphen/>
          <w:t>15 Bảng dữ liệu cài đặt</w:t>
        </w:r>
        <w:r w:rsidR="00942A02">
          <w:rPr>
            <w:noProof/>
            <w:webHidden/>
          </w:rPr>
          <w:tab/>
        </w:r>
        <w:r w:rsidR="00942A02">
          <w:rPr>
            <w:noProof/>
            <w:webHidden/>
          </w:rPr>
          <w:fldChar w:fldCharType="begin"/>
        </w:r>
        <w:r w:rsidR="00942A02">
          <w:rPr>
            <w:noProof/>
            <w:webHidden/>
          </w:rPr>
          <w:instrText xml:space="preserve"> PAGEREF _Toc167322131 \h </w:instrText>
        </w:r>
        <w:r w:rsidR="00942A02">
          <w:rPr>
            <w:noProof/>
            <w:webHidden/>
          </w:rPr>
        </w:r>
        <w:r w:rsidR="00942A02">
          <w:rPr>
            <w:noProof/>
            <w:webHidden/>
          </w:rPr>
          <w:fldChar w:fldCharType="separate"/>
        </w:r>
        <w:r w:rsidR="00942A02">
          <w:rPr>
            <w:noProof/>
            <w:webHidden/>
          </w:rPr>
          <w:t>89</w:t>
        </w:r>
        <w:r w:rsidR="00942A02">
          <w:rPr>
            <w:noProof/>
            <w:webHidden/>
          </w:rPr>
          <w:fldChar w:fldCharType="end"/>
        </w:r>
      </w:hyperlink>
    </w:p>
    <w:p w14:paraId="24C619FD"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32" w:history="1">
        <w:r w:rsidR="00942A02" w:rsidRPr="00F9642B">
          <w:rPr>
            <w:rStyle w:val="Hyperlink"/>
            <w:noProof/>
          </w:rPr>
          <w:t>Bảng 3</w:t>
        </w:r>
        <w:r w:rsidR="00942A02" w:rsidRPr="00F9642B">
          <w:rPr>
            <w:rStyle w:val="Hyperlink"/>
            <w:noProof/>
          </w:rPr>
          <w:noBreakHyphen/>
          <w:t>16 Bảng dữ liệu người dùng</w:t>
        </w:r>
        <w:r w:rsidR="00942A02">
          <w:rPr>
            <w:noProof/>
            <w:webHidden/>
          </w:rPr>
          <w:tab/>
        </w:r>
        <w:r w:rsidR="00942A02">
          <w:rPr>
            <w:noProof/>
            <w:webHidden/>
          </w:rPr>
          <w:fldChar w:fldCharType="begin"/>
        </w:r>
        <w:r w:rsidR="00942A02">
          <w:rPr>
            <w:noProof/>
            <w:webHidden/>
          </w:rPr>
          <w:instrText xml:space="preserve"> PAGEREF _Toc167322132 \h </w:instrText>
        </w:r>
        <w:r w:rsidR="00942A02">
          <w:rPr>
            <w:noProof/>
            <w:webHidden/>
          </w:rPr>
        </w:r>
        <w:r w:rsidR="00942A02">
          <w:rPr>
            <w:noProof/>
            <w:webHidden/>
          </w:rPr>
          <w:fldChar w:fldCharType="separate"/>
        </w:r>
        <w:r w:rsidR="00942A02">
          <w:rPr>
            <w:noProof/>
            <w:webHidden/>
          </w:rPr>
          <w:t>91</w:t>
        </w:r>
        <w:r w:rsidR="00942A02">
          <w:rPr>
            <w:noProof/>
            <w:webHidden/>
          </w:rPr>
          <w:fldChar w:fldCharType="end"/>
        </w:r>
      </w:hyperlink>
    </w:p>
    <w:p w14:paraId="5EDFD3F4" w14:textId="77777777" w:rsidR="00942A02" w:rsidRDefault="007859AF">
      <w:pPr>
        <w:pStyle w:val="TableofFigures"/>
        <w:tabs>
          <w:tab w:val="right" w:leader="dot" w:pos="8778"/>
        </w:tabs>
        <w:rPr>
          <w:rFonts w:asciiTheme="minorHAnsi" w:eastAsiaTheme="minorEastAsia" w:hAnsiTheme="minorHAnsi" w:cstheme="minorBidi"/>
          <w:noProof/>
          <w:sz w:val="22"/>
          <w:szCs w:val="22"/>
        </w:rPr>
      </w:pPr>
      <w:hyperlink w:anchor="_Toc167322133" w:history="1">
        <w:r w:rsidR="00942A02" w:rsidRPr="00F9642B">
          <w:rPr>
            <w:rStyle w:val="Hyperlink"/>
            <w:noProof/>
          </w:rPr>
          <w:t>Bảng 3</w:t>
        </w:r>
        <w:r w:rsidR="00942A02" w:rsidRPr="00F9642B">
          <w:rPr>
            <w:rStyle w:val="Hyperlink"/>
            <w:noProof/>
          </w:rPr>
          <w:noBreakHyphen/>
          <w:t>17 Bảng dữ liệu phương tiện</w:t>
        </w:r>
        <w:r w:rsidR="00942A02">
          <w:rPr>
            <w:noProof/>
            <w:webHidden/>
          </w:rPr>
          <w:tab/>
        </w:r>
        <w:r w:rsidR="00942A02">
          <w:rPr>
            <w:noProof/>
            <w:webHidden/>
          </w:rPr>
          <w:fldChar w:fldCharType="begin"/>
        </w:r>
        <w:r w:rsidR="00942A02">
          <w:rPr>
            <w:noProof/>
            <w:webHidden/>
          </w:rPr>
          <w:instrText xml:space="preserve"> PAGEREF _Toc167322133 \h </w:instrText>
        </w:r>
        <w:r w:rsidR="00942A02">
          <w:rPr>
            <w:noProof/>
            <w:webHidden/>
          </w:rPr>
        </w:r>
        <w:r w:rsidR="00942A02">
          <w:rPr>
            <w:noProof/>
            <w:webHidden/>
          </w:rPr>
          <w:fldChar w:fldCharType="separate"/>
        </w:r>
        <w:r w:rsidR="00942A02">
          <w:rPr>
            <w:noProof/>
            <w:webHidden/>
          </w:rPr>
          <w:t>91</w:t>
        </w:r>
        <w:r w:rsidR="00942A02">
          <w:rPr>
            <w:noProof/>
            <w:webHidden/>
          </w:rPr>
          <w:fldChar w:fldCharType="end"/>
        </w:r>
      </w:hyperlink>
    </w:p>
    <w:p w14:paraId="18A904CB" w14:textId="1309BDCC" w:rsidR="003F5546" w:rsidRDefault="00791320" w:rsidP="00531F29">
      <w:r>
        <w:fldChar w:fldCharType="end"/>
      </w:r>
      <w:bookmarkStart w:id="7"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8" w:name="_Toc167279516"/>
      <w:r>
        <w:lastRenderedPageBreak/>
        <w:t>Danh mục các từ viết tắt</w:t>
      </w:r>
      <w:bookmarkEnd w:id="8"/>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18"/>
          <w:footerReference w:type="even" r:id="rId19"/>
          <w:footerReference w:type="default" r:id="rId2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9" w:name="_Toc167279517"/>
      <w:r w:rsidRPr="00597ACF">
        <w:lastRenderedPageBreak/>
        <w:t>MỞ</w:t>
      </w:r>
      <w:r>
        <w:t xml:space="preserve"> ĐẦU</w:t>
      </w:r>
      <w:bookmarkEnd w:id="1"/>
      <w:bookmarkEnd w:id="7"/>
      <w:bookmarkEnd w:id="9"/>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509E9578" w14:textId="5BA856BA" w:rsidR="009041EB" w:rsidRDefault="009041EB" w:rsidP="00F65813">
      <w:r w:rsidRPr="00423EAE">
        <w:t>Hiện tại, hình thức kinh doanh cho thuê trọ, cho thuê kí túc xá không còn quá mới lạ tại các khu đô thị lớn, hay gần các khu công nghiệp lớn nơi tập trung dân cư đông đúc. Bất chấp chi phí đầu tư cho hình thức này là cực lớn nhưng bù lại chi phí duy trì thấp, và nguồn thu ổn định nên việc kinh doanh cho thuê trọ vẫn nở rộ trong những năm gần đây. Hình thức kinh doanh lớn là thế nhưng việc vận hành của việc kinh doanh nhà trọ vẫn còn rất lỏng lẻo về các vấn đề như giá thành, hợp đồng, doanh thu thập chí an toàn PCCC,… kéo theo vô số bất cập cả người cho thuê và người thuê</w:t>
      </w:r>
      <w:r w:rsidR="00F65813">
        <w:t>.</w:t>
      </w:r>
    </w:p>
    <w:p w14:paraId="4BA2BDCB" w14:textId="2A350D7B" w:rsidR="00507FBF" w:rsidRDefault="00507FBF" w:rsidP="00507FBF">
      <w:pPr>
        <w:ind w:firstLine="0"/>
        <w:rPr>
          <w:b/>
          <w:sz w:val="26"/>
          <w:szCs w:val="26"/>
        </w:rPr>
      </w:pPr>
      <w:r w:rsidRPr="00507FBF">
        <w:rPr>
          <w:b/>
          <w:sz w:val="26"/>
          <w:szCs w:val="26"/>
        </w:rPr>
        <w:t>2. Tính cấp thiết, ý nghĩa khoa học và thực tiễn của đề tài</w:t>
      </w:r>
    </w:p>
    <w:p w14:paraId="5052E20D" w14:textId="732F3D16" w:rsidR="00507FBF" w:rsidRDefault="00507FBF" w:rsidP="00507FBF">
      <w:pPr>
        <w:ind w:firstLine="0"/>
      </w:pPr>
      <w:r>
        <w:rPr>
          <w:b/>
          <w:sz w:val="26"/>
          <w:szCs w:val="26"/>
        </w:rPr>
        <w:tab/>
      </w:r>
      <w:r>
        <w:t>Từ những phân phân tích trên, em xuất phát ý tưởng cho một hệ thống tập trung vào việc quản lý nhà trọ theo một cách chuyên nghiệp, với những ưu điểm lớn như hạn chế tối đa những thất thoát về tiền bạc, thời gian cũng như công sức của chủ cho thuê. Đồng thời cũng làm minh bạch, rõ ràng các vấn đề về hợp đồng, giá thuê, chi phí dịch vụ giữa chủ thuê và người thuê trọ.</w:t>
      </w:r>
    </w:p>
    <w:p w14:paraId="6432576F" w14:textId="767B28BB" w:rsidR="001C77DD" w:rsidRDefault="00507FBF" w:rsidP="00507FBF">
      <w:pPr>
        <w:ind w:firstLine="0"/>
      </w:pPr>
      <w:r>
        <w:tab/>
        <w:t>Trong báo cáo đồ án này sẽ tập trung trình bày những nghiên cứu cơ bản về lập trình Web, API và triển khai các bước phân tích và thiết kế để xây dựng được một hệ thống hoàn chỉnh, thân thiện, an toàn với người sử dụng. Tuy không phải là người mới nhưng kiến thức còn hạn chế nên sẽ không tránh được những sai sót trong quá trình xây dựng, em kính mong thầy cô, cũng như các bán đóng góp ý kiến để đề tài được hoàn thiện hơn.</w:t>
      </w:r>
      <w:r w:rsidR="00F962C7">
        <w:br w:type="page"/>
      </w:r>
    </w:p>
    <w:p w14:paraId="7A5121A6" w14:textId="2240839D" w:rsidR="00505902" w:rsidRDefault="00507FBF" w:rsidP="00507FBF">
      <w:pPr>
        <w:pStyle w:val="Heading1"/>
      </w:pPr>
      <w:r>
        <w:lastRenderedPageBreak/>
        <w:t xml:space="preserve"> </w:t>
      </w:r>
      <w:bookmarkStart w:id="10" w:name="_Toc167279518"/>
      <w:r>
        <w:t>TỔNG QUAN</w:t>
      </w:r>
      <w:bookmarkEnd w:id="10"/>
    </w:p>
    <w:p w14:paraId="504D2C64" w14:textId="711E60BF" w:rsidR="00D557E9" w:rsidRDefault="00D557E9" w:rsidP="00D557E9">
      <w:pPr>
        <w:pStyle w:val="Heading2"/>
      </w:pPr>
      <w:bookmarkStart w:id="11" w:name="_Toc167279519"/>
      <w:r>
        <w:t>Khảo sát tình hình thực tế</w:t>
      </w:r>
      <w:bookmarkEnd w:id="11"/>
    </w:p>
    <w:p w14:paraId="3BACD970" w14:textId="7083E5FD" w:rsidR="00D557E9" w:rsidRDefault="00047B31" w:rsidP="00D557E9">
      <w:r>
        <w:t>Trước khi thực hiện xây dựng hệ thống em đã khảo sát một số khu trọ, chủ trọ trên địa bàn phường Cổ Nhuế</w:t>
      </w:r>
    </w:p>
    <w:p w14:paraId="38DF2EC2" w14:textId="77777777" w:rsidR="00D33A17" w:rsidRDefault="00047B31" w:rsidP="00C03DAB">
      <w:pPr>
        <w:pStyle w:val="ListParagraph"/>
        <w:numPr>
          <w:ilvl w:val="0"/>
          <w:numId w:val="25"/>
        </w:numPr>
      </w:pPr>
      <w:r>
        <w:t>Chủ trọ Vũ Quang Hải –</w:t>
      </w:r>
      <w:r w:rsidR="00D33A17">
        <w:t xml:space="preserve"> 0364109554 - </w:t>
      </w:r>
      <w:r>
        <w:t>Số nhà 401/33, Cổ Nhuế 2</w:t>
      </w:r>
    </w:p>
    <w:p w14:paraId="569D8700" w14:textId="6511A6BC" w:rsidR="00047B31" w:rsidRDefault="00047B31" w:rsidP="00D33A17">
      <w:pPr>
        <w:pStyle w:val="ListParagraph"/>
        <w:numPr>
          <w:ilvl w:val="0"/>
          <w:numId w:val="0"/>
        </w:numPr>
        <w:ind w:left="981" w:firstLine="153"/>
      </w:pPr>
      <w:r>
        <w:t>Số lượng phòng: 14 phòng trọ được chia thành 2 khu trọ</w:t>
      </w:r>
    </w:p>
    <w:p w14:paraId="418AE2D8" w14:textId="4F012159" w:rsidR="00047B31" w:rsidRDefault="00047B31" w:rsidP="00D33A17">
      <w:pPr>
        <w:ind w:left="567"/>
      </w:pPr>
      <w:r>
        <w:t>Hình thức quản lý: Quản lý thủ công thông qua sổ sách</w:t>
      </w:r>
    </w:p>
    <w:p w14:paraId="4D14B9DF" w14:textId="33306362" w:rsidR="00047B31" w:rsidRDefault="00047B31" w:rsidP="00D33A17">
      <w:pPr>
        <w:ind w:left="567"/>
      </w:pPr>
      <w:r>
        <w:t>Các khó khăn gặp phải</w:t>
      </w:r>
    </w:p>
    <w:p w14:paraId="79691FD5" w14:textId="32A0DFE2" w:rsidR="00047B31" w:rsidRDefault="00047B31" w:rsidP="00C03DAB">
      <w:pPr>
        <w:pStyle w:val="ListParagraph"/>
        <w:numPr>
          <w:ilvl w:val="0"/>
          <w:numId w:val="14"/>
        </w:numPr>
      </w:pPr>
      <w:r>
        <w:t>Hay nhầm lẫn về tiền thuê, chi phí dịch vụ</w:t>
      </w:r>
    </w:p>
    <w:p w14:paraId="71366777" w14:textId="4E4E58C8" w:rsidR="00D33A17" w:rsidRDefault="00047B31" w:rsidP="00C03DAB">
      <w:pPr>
        <w:pStyle w:val="ListParagraph"/>
        <w:numPr>
          <w:ilvl w:val="0"/>
          <w:numId w:val="14"/>
        </w:numPr>
      </w:pPr>
      <w:r>
        <w:t>Phải đi lại khu trọ để ghi số điện, số nước và thu tiền người thuê trọ</w:t>
      </w:r>
    </w:p>
    <w:p w14:paraId="2E87C011" w14:textId="28E023FE" w:rsidR="007A27C7" w:rsidRDefault="007A27C7" w:rsidP="00C03DAB">
      <w:pPr>
        <w:pStyle w:val="ListParagraph"/>
        <w:numPr>
          <w:ilvl w:val="0"/>
          <w:numId w:val="14"/>
        </w:numPr>
      </w:pPr>
      <w:r>
        <w:t>Khó khăn trong quản lý khách thuê, và tài sản do không ở gần khu trọ</w:t>
      </w:r>
    </w:p>
    <w:p w14:paraId="61185E63" w14:textId="77777777" w:rsidR="00424B28" w:rsidRDefault="00424B28" w:rsidP="00424B28">
      <w:pPr>
        <w:keepNext/>
      </w:pPr>
      <w:r>
        <w:rPr>
          <w:noProof/>
        </w:rPr>
        <w:drawing>
          <wp:inline distT="0" distB="0" distL="0" distR="0" wp14:anchorId="509ABC03" wp14:editId="6220277E">
            <wp:extent cx="5580380" cy="3100070"/>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318084505-ed0e.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21037565" w14:textId="1227E772" w:rsidR="00424B28" w:rsidRDefault="00424B28" w:rsidP="00424B28">
      <w:pPr>
        <w:pStyle w:val="Caption"/>
        <w:rPr>
          <w:sz w:val="24"/>
          <w:szCs w:val="24"/>
        </w:rPr>
      </w:pPr>
      <w:bookmarkStart w:id="12" w:name="_Toc167322051"/>
      <w:r w:rsidRPr="00424B28">
        <w:rPr>
          <w:sz w:val="24"/>
          <w:szCs w:val="24"/>
        </w:rPr>
        <w:t xml:space="preserve">Hình </w:t>
      </w:r>
      <w:r w:rsidR="001E131C">
        <w:rPr>
          <w:sz w:val="24"/>
          <w:szCs w:val="24"/>
        </w:rPr>
        <w:fldChar w:fldCharType="begin"/>
      </w:r>
      <w:r w:rsidR="001E131C">
        <w:rPr>
          <w:sz w:val="24"/>
          <w:szCs w:val="24"/>
        </w:rPr>
        <w:instrText xml:space="preserve"> STYLEREF 1 \s </w:instrText>
      </w:r>
      <w:r w:rsidR="001E131C">
        <w:rPr>
          <w:sz w:val="24"/>
          <w:szCs w:val="24"/>
        </w:rPr>
        <w:fldChar w:fldCharType="separate"/>
      </w:r>
      <w:r w:rsidR="001E131C">
        <w:rPr>
          <w:noProof/>
          <w:sz w:val="24"/>
          <w:szCs w:val="24"/>
        </w:rPr>
        <w:t>1</w:t>
      </w:r>
      <w:r w:rsidR="001E131C">
        <w:rPr>
          <w:sz w:val="24"/>
          <w:szCs w:val="24"/>
        </w:rPr>
        <w:fldChar w:fldCharType="end"/>
      </w:r>
      <w:r w:rsidR="001E131C">
        <w:rPr>
          <w:sz w:val="24"/>
          <w:szCs w:val="24"/>
        </w:rPr>
        <w:noBreakHyphen/>
      </w:r>
      <w:r w:rsidR="001E131C">
        <w:rPr>
          <w:sz w:val="24"/>
          <w:szCs w:val="24"/>
        </w:rPr>
        <w:fldChar w:fldCharType="begin"/>
      </w:r>
      <w:r w:rsidR="001E131C">
        <w:rPr>
          <w:sz w:val="24"/>
          <w:szCs w:val="24"/>
        </w:rPr>
        <w:instrText xml:space="preserve"> SEQ Hình \* ARABIC \s 1 </w:instrText>
      </w:r>
      <w:r w:rsidR="001E131C">
        <w:rPr>
          <w:sz w:val="24"/>
          <w:szCs w:val="24"/>
        </w:rPr>
        <w:fldChar w:fldCharType="separate"/>
      </w:r>
      <w:r w:rsidR="001E131C">
        <w:rPr>
          <w:noProof/>
          <w:sz w:val="24"/>
          <w:szCs w:val="24"/>
        </w:rPr>
        <w:t>1</w:t>
      </w:r>
      <w:r w:rsidR="001E131C">
        <w:rPr>
          <w:sz w:val="24"/>
          <w:szCs w:val="24"/>
        </w:rPr>
        <w:fldChar w:fldCharType="end"/>
      </w:r>
      <w:del w:id="13" w:author="Nhân Phạm" w:date="2024-05-23T01:47:00Z">
        <w:r w:rsidR="00A024B1" w:rsidDel="00A024B1">
          <w:rPr>
            <w:sz w:val="24"/>
            <w:szCs w:val="24"/>
          </w:rPr>
          <w:fldChar w:fldCharType="begin"/>
        </w:r>
        <w:r w:rsidR="00A024B1" w:rsidDel="00A024B1">
          <w:rPr>
            <w:sz w:val="24"/>
            <w:szCs w:val="24"/>
          </w:rPr>
          <w:delInstrText xml:space="preserve"> STYLEREF 1 \s </w:delInstrText>
        </w:r>
        <w:r w:rsidR="00A024B1" w:rsidDel="00A024B1">
          <w:rPr>
            <w:sz w:val="24"/>
            <w:szCs w:val="24"/>
          </w:rPr>
          <w:fldChar w:fldCharType="separate"/>
        </w:r>
        <w:r w:rsidR="00A024B1" w:rsidDel="00A024B1">
          <w:rPr>
            <w:noProof/>
            <w:sz w:val="24"/>
            <w:szCs w:val="24"/>
          </w:rPr>
          <w:delText>1</w:delText>
        </w:r>
        <w:r w:rsidR="00A024B1" w:rsidDel="00A024B1">
          <w:rPr>
            <w:sz w:val="24"/>
            <w:szCs w:val="24"/>
          </w:rPr>
          <w:fldChar w:fldCharType="end"/>
        </w:r>
        <w:r w:rsidR="00A024B1" w:rsidDel="00A024B1">
          <w:rPr>
            <w:sz w:val="24"/>
            <w:szCs w:val="24"/>
          </w:rPr>
          <w:noBreakHyphen/>
        </w:r>
        <w:r w:rsidR="00A024B1" w:rsidDel="00A024B1">
          <w:rPr>
            <w:sz w:val="24"/>
            <w:szCs w:val="24"/>
          </w:rPr>
          <w:fldChar w:fldCharType="begin"/>
        </w:r>
        <w:r w:rsidR="00A024B1" w:rsidDel="00A024B1">
          <w:rPr>
            <w:sz w:val="24"/>
            <w:szCs w:val="24"/>
          </w:rPr>
          <w:delInstrText xml:space="preserve"> SEQ Hình \* ARABIC \s 1 </w:delInstrText>
        </w:r>
        <w:r w:rsidR="00A024B1" w:rsidDel="00A024B1">
          <w:rPr>
            <w:sz w:val="24"/>
            <w:szCs w:val="24"/>
          </w:rPr>
          <w:fldChar w:fldCharType="separate"/>
        </w:r>
        <w:r w:rsidR="00A024B1" w:rsidDel="00A024B1">
          <w:rPr>
            <w:noProof/>
            <w:sz w:val="24"/>
            <w:szCs w:val="24"/>
          </w:rPr>
          <w:delText>1</w:delText>
        </w:r>
        <w:r w:rsidR="00A024B1" w:rsidDel="00A024B1">
          <w:rPr>
            <w:sz w:val="24"/>
            <w:szCs w:val="24"/>
          </w:rPr>
          <w:fldChar w:fldCharType="end"/>
        </w:r>
      </w:del>
      <w:r w:rsidRPr="00424B28">
        <w:rPr>
          <w:sz w:val="24"/>
          <w:szCs w:val="24"/>
        </w:rPr>
        <w:t xml:space="preserve"> Khu trọ nhà chủ trọ Vũ Quang Hải</w:t>
      </w:r>
      <w:bookmarkEnd w:id="12"/>
      <w:r w:rsidRPr="00424B28">
        <w:rPr>
          <w:sz w:val="24"/>
          <w:szCs w:val="24"/>
        </w:rPr>
        <w:t xml:space="preserve"> </w:t>
      </w:r>
    </w:p>
    <w:p w14:paraId="0E8905E1" w14:textId="77777777" w:rsidR="00424B28" w:rsidRPr="00424B28" w:rsidRDefault="00424B28" w:rsidP="00424B28"/>
    <w:p w14:paraId="5DC15A34" w14:textId="1BF5645E" w:rsidR="00D33A17" w:rsidRDefault="00D33A17" w:rsidP="00C03DAB">
      <w:pPr>
        <w:pStyle w:val="ListParagraph"/>
        <w:numPr>
          <w:ilvl w:val="0"/>
          <w:numId w:val="25"/>
        </w:numPr>
      </w:pPr>
      <w:r>
        <w:t>Chủ trọ Nguyễn Thế Khánh – 0364109554 - Số nhà 521/33/36, Cổ Nhuế 2</w:t>
      </w:r>
    </w:p>
    <w:p w14:paraId="5DAE6E55" w14:textId="1840A1C0" w:rsidR="00D33A17" w:rsidRDefault="00D33A17" w:rsidP="00D33A17">
      <w:pPr>
        <w:pStyle w:val="ListParagraph"/>
        <w:numPr>
          <w:ilvl w:val="0"/>
          <w:numId w:val="0"/>
        </w:numPr>
        <w:ind w:left="981" w:firstLine="153"/>
      </w:pPr>
      <w:r>
        <w:t>Số lượng phòng: 8 phòng trọ xây cạnh nhà chính</w:t>
      </w:r>
    </w:p>
    <w:p w14:paraId="07CB8CDF" w14:textId="0227FBB4" w:rsidR="00D33A17" w:rsidRDefault="00D33A17" w:rsidP="00D33A17">
      <w:pPr>
        <w:ind w:left="567"/>
      </w:pPr>
      <w:r>
        <w:t>Hình thức quản lý: Quản lý thông qua hệ thống KhuTro.vn</w:t>
      </w:r>
    </w:p>
    <w:p w14:paraId="25575B9A" w14:textId="52EFD426" w:rsidR="00D33A17" w:rsidRDefault="00D33A17" w:rsidP="00D33A17">
      <w:pPr>
        <w:ind w:left="567"/>
      </w:pPr>
      <w:r>
        <w:t>Các khó khăn gặp phải</w:t>
      </w:r>
    </w:p>
    <w:p w14:paraId="55AAA9A3" w14:textId="5C73BDE4" w:rsidR="00D33A17" w:rsidRDefault="00D33A17" w:rsidP="00C03DAB">
      <w:pPr>
        <w:pStyle w:val="ListParagraph"/>
        <w:numPr>
          <w:ilvl w:val="0"/>
          <w:numId w:val="15"/>
        </w:numPr>
      </w:pPr>
      <w:r>
        <w:t>Hệ thống khó sử dụng, nhầm lẫn trong thao tác</w:t>
      </w:r>
    </w:p>
    <w:p w14:paraId="0F3AC3BC" w14:textId="5F48AF50" w:rsidR="00D33A17" w:rsidRPr="00D557E9" w:rsidRDefault="00D33A17" w:rsidP="00C03DAB">
      <w:pPr>
        <w:pStyle w:val="ListParagraph"/>
        <w:numPr>
          <w:ilvl w:val="0"/>
          <w:numId w:val="15"/>
        </w:numPr>
      </w:pPr>
      <w:r>
        <w:lastRenderedPageBreak/>
        <w:t>Chi phí duy trì cao</w:t>
      </w:r>
    </w:p>
    <w:p w14:paraId="1F56FBB4" w14:textId="2E01C4BC" w:rsidR="00D557E9" w:rsidRDefault="00D557E9" w:rsidP="00D557E9">
      <w:pPr>
        <w:pStyle w:val="Heading2"/>
      </w:pPr>
      <w:bookmarkStart w:id="14" w:name="_Toc167279520"/>
      <w:r>
        <w:t>Phân tích ưu, nhược điểm các hệ thống đã có</w:t>
      </w:r>
      <w:bookmarkEnd w:id="14"/>
    </w:p>
    <w:p w14:paraId="7FE80388" w14:textId="5FFD3F8E" w:rsidR="00D557E9" w:rsidRPr="00424B28" w:rsidRDefault="00D557E9" w:rsidP="00C03DAB">
      <w:pPr>
        <w:pStyle w:val="ListParagraph"/>
        <w:numPr>
          <w:ilvl w:val="0"/>
          <w:numId w:val="26"/>
        </w:numPr>
        <w:rPr>
          <w:b/>
        </w:rPr>
      </w:pPr>
      <w:r w:rsidRPr="00424B28">
        <w:rPr>
          <w:b/>
        </w:rPr>
        <w:t>Mona House</w:t>
      </w:r>
    </w:p>
    <w:p w14:paraId="02DC7EE8" w14:textId="3E9D2730" w:rsidR="00D557E9" w:rsidRDefault="00D557E9" w:rsidP="00D557E9">
      <w:r w:rsidRPr="00D557E9">
        <w:t>Mona House được xem là phần mềm quản lý nhà trọ được các chủ nhà trọ tin dùng nhiều nhất hiện nay. Đây là phần mềm cực kỳ dễ sử dụng với bất kỳ thiết bị nào. Công ty có 11 năm kinh nghiệm trong việc phát triển phần mềm, Mona House có hơn 800 dự án phần mềm quản lý bất động sản, căn hộ cho thuê, nhà trọ, chung cư mini,...đáp ứng mọi nhu cầu kinh doanh ở khắp mọi nơi.</w:t>
      </w:r>
      <w:r w:rsidR="009D654B" w:rsidRPr="009D654B">
        <w:rPr>
          <w:noProof/>
        </w:rPr>
        <w:t xml:space="preserve"> </w:t>
      </w:r>
    </w:p>
    <w:p w14:paraId="2C000703" w14:textId="77777777" w:rsidR="00D71E7D" w:rsidRDefault="00D71E7D" w:rsidP="00D71E7D">
      <w:pPr>
        <w:keepNext/>
      </w:pPr>
      <w:r>
        <w:rPr>
          <w:noProof/>
        </w:rPr>
        <w:drawing>
          <wp:inline distT="0" distB="0" distL="0" distR="0" wp14:anchorId="39A42A87" wp14:editId="0ED435D8">
            <wp:extent cx="5015838" cy="5015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229" cy="5019229"/>
                    </a:xfrm>
                    <a:prstGeom prst="rect">
                      <a:avLst/>
                    </a:prstGeom>
                  </pic:spPr>
                </pic:pic>
              </a:graphicData>
            </a:graphic>
          </wp:inline>
        </w:drawing>
      </w:r>
    </w:p>
    <w:p w14:paraId="5744F4B9" w14:textId="0E8BB7FB" w:rsidR="00D71E7D" w:rsidRPr="00D71E7D" w:rsidRDefault="00D71E7D" w:rsidP="00D71E7D">
      <w:pPr>
        <w:pStyle w:val="Caption"/>
        <w:rPr>
          <w:sz w:val="24"/>
        </w:rPr>
      </w:pPr>
      <w:bookmarkStart w:id="15" w:name="_Toc167322052"/>
      <w:r w:rsidRPr="00D71E7D">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1</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w:t>
      </w:r>
      <w:r w:rsidR="001E131C">
        <w:rPr>
          <w:sz w:val="24"/>
        </w:rPr>
        <w:fldChar w:fldCharType="end"/>
      </w:r>
      <w:del w:id="16"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1</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w:delText>
        </w:r>
        <w:r w:rsidR="00A024B1" w:rsidDel="00A024B1">
          <w:rPr>
            <w:sz w:val="24"/>
          </w:rPr>
          <w:fldChar w:fldCharType="end"/>
        </w:r>
      </w:del>
      <w:r w:rsidRPr="00D71E7D">
        <w:rPr>
          <w:sz w:val="24"/>
        </w:rPr>
        <w:t xml:space="preserve"> Giao diện phần mềm quản lý nhà trọ MonaHouse</w:t>
      </w:r>
      <w:bookmarkEnd w:id="15"/>
    </w:p>
    <w:p w14:paraId="2EDF8EC1" w14:textId="51744613" w:rsidR="00D557E9" w:rsidRDefault="00D557E9" w:rsidP="00D557E9">
      <w:r>
        <w:t>Ưu điểm</w:t>
      </w:r>
    </w:p>
    <w:p w14:paraId="74B11713" w14:textId="542BAC37" w:rsidR="00D557E9" w:rsidRDefault="00D557E9" w:rsidP="00D557E9">
      <w:r>
        <w:t>Mona House là một hệ thống lớn, và cực kì chuyên nghiệp. Hệ thống đã xây dựng trên nhiều nền tảng khác nhau như Web, AppMobile. Không những quản lý nhà trọ ứng dụng còn tập trung sang các mảng liên quan như Bất động sản, cho thuê ngắn ngày, …</w:t>
      </w:r>
    </w:p>
    <w:p w14:paraId="68362A82" w14:textId="6AF79630" w:rsidR="00D557E9" w:rsidRDefault="00D557E9" w:rsidP="00D557E9">
      <w:r>
        <w:lastRenderedPageBreak/>
        <w:t>Tích hợp sẵn nhiều tính năng nâng cao, và phân quyền người dùng rõ ràng trong hệ thống với các vai trò như Chủ trọ, kế toán, quản lý nhà, tổng quản lý ..</w:t>
      </w:r>
    </w:p>
    <w:p w14:paraId="2A7A89C8" w14:textId="5A073968" w:rsidR="00D557E9" w:rsidRDefault="00D557E9" w:rsidP="00D557E9">
      <w:r>
        <w:t>Nhược điểm</w:t>
      </w:r>
    </w:p>
    <w:p w14:paraId="3A04824B" w14:textId="2123830F" w:rsidR="00D557E9" w:rsidRDefault="00D557E9" w:rsidP="00D557E9">
      <w:r>
        <w:t>Chính vì việc ứng dụng lớn và tích hợp các mảng khác nên phát sinh việc ứng dụng tương đối khó sử dụng với người không có nhiều kinh nghiệm về máy tính, đây là một nhược điểm lớn, vì đa phần các chủ trọ cho thuê đều là những người lớn tuổi</w:t>
      </w:r>
    </w:p>
    <w:p w14:paraId="374990EC" w14:textId="1C4978E4" w:rsidR="00D557E9" w:rsidRDefault="00D557E9" w:rsidP="00D557E9">
      <w:r>
        <w:t>Chi phí duy trì còn tương đối cao gói thấp nhất với ứng dụng có phí 290.000 đ / tháng, chi phí này không thực sự phù hợp với các chủ trọ có số lượng phòng cho thuê ít, doanh thu không nhiều</w:t>
      </w:r>
    </w:p>
    <w:p w14:paraId="49A52964" w14:textId="6031ACC7" w:rsidR="00D71E7D" w:rsidRDefault="00D71E7D" w:rsidP="00D557E9">
      <w:r>
        <w:t>Phần mềm đã ngừng hỗ trợ từ lâu chỉ tương thích với các phiên bản hệ điều hành cũ</w:t>
      </w:r>
    </w:p>
    <w:p w14:paraId="49AF7D6C" w14:textId="242569F7" w:rsidR="00D557E9" w:rsidRPr="00424B28" w:rsidRDefault="00D557E9" w:rsidP="00C03DAB">
      <w:pPr>
        <w:pStyle w:val="ListParagraph"/>
        <w:numPr>
          <w:ilvl w:val="0"/>
          <w:numId w:val="26"/>
        </w:numPr>
        <w:rPr>
          <w:b/>
        </w:rPr>
      </w:pPr>
      <w:r w:rsidRPr="00424B28">
        <w:rPr>
          <w:b/>
        </w:rPr>
        <w:t>Quản lý nhà trọ Lam Nguyen</w:t>
      </w:r>
    </w:p>
    <w:p w14:paraId="4BC4306E" w14:textId="77777777" w:rsidR="00D557E9" w:rsidRDefault="00D557E9" w:rsidP="00D557E9">
      <w:r w:rsidRPr="00D557E9">
        <w:t>Ứng dụng quản lý nhà trọ - Lam Nguyen là ứng dụng tính phí khá quen thuộc với những người từng dùng ứng dụng này. Ứng dụng này cũng có các tính năng tương tự các ứng dụng quản lý phần mềm khác như quản lý thông tin khách thuê, số liệu điện nước tiêu thụ, báo cáo chi tiết các hoạt động kinh doanh, có thể xuất hóa đơn qua máy in Bluetooth.</w:t>
      </w:r>
    </w:p>
    <w:p w14:paraId="19C9EC6B" w14:textId="77777777" w:rsidR="009D654B" w:rsidRDefault="009D654B" w:rsidP="009D654B">
      <w:pPr>
        <w:keepNext/>
      </w:pPr>
      <w:r w:rsidRPr="009D654B">
        <w:rPr>
          <w:noProof/>
        </w:rPr>
        <w:drawing>
          <wp:inline distT="0" distB="0" distL="0" distR="0" wp14:anchorId="01E6952D" wp14:editId="08BB93A2">
            <wp:extent cx="5580380" cy="2971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71800"/>
                    </a:xfrm>
                    <a:prstGeom prst="rect">
                      <a:avLst/>
                    </a:prstGeom>
                  </pic:spPr>
                </pic:pic>
              </a:graphicData>
            </a:graphic>
          </wp:inline>
        </w:drawing>
      </w:r>
    </w:p>
    <w:p w14:paraId="36E17CD8" w14:textId="106E46C2" w:rsidR="009D654B" w:rsidRPr="009D654B" w:rsidRDefault="009D654B" w:rsidP="009D654B">
      <w:pPr>
        <w:pStyle w:val="Caption"/>
        <w:rPr>
          <w:sz w:val="24"/>
        </w:rPr>
      </w:pPr>
      <w:bookmarkStart w:id="17" w:name="_Toc167322053"/>
      <w:r w:rsidRPr="009D654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1</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w:t>
      </w:r>
      <w:r w:rsidR="001E131C">
        <w:rPr>
          <w:sz w:val="24"/>
        </w:rPr>
        <w:fldChar w:fldCharType="end"/>
      </w:r>
      <w:del w:id="18"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1</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3</w:delText>
        </w:r>
        <w:r w:rsidR="00A024B1" w:rsidDel="00A024B1">
          <w:rPr>
            <w:sz w:val="24"/>
          </w:rPr>
          <w:fldChar w:fldCharType="end"/>
        </w:r>
      </w:del>
      <w:r w:rsidRPr="009D654B">
        <w:rPr>
          <w:sz w:val="24"/>
        </w:rPr>
        <w:t xml:space="preserve"> </w:t>
      </w:r>
      <w:r>
        <w:rPr>
          <w:sz w:val="24"/>
        </w:rPr>
        <w:t>Giao diện chính của phần mềm Lam Nguyen</w:t>
      </w:r>
      <w:bookmarkEnd w:id="17"/>
    </w:p>
    <w:p w14:paraId="430BDAE7" w14:textId="4AEF48CC" w:rsidR="00D557E9" w:rsidRDefault="00D557E9" w:rsidP="00D557E9">
      <w:r>
        <w:t>Ưu điểm</w:t>
      </w:r>
    </w:p>
    <w:p w14:paraId="61E42AB3" w14:textId="77777777" w:rsidR="00D557E9" w:rsidRDefault="00D557E9" w:rsidP="00D557E9">
      <w:r>
        <w:t>Chi phí tương đối thấp phù hợp với các khu trọ nhỏ, là một ứng dụng trên điện thoại nên mang lại tính cơ động cao phù hợp với đối tượng mà hệ thống đang hướng tới là các nhà trọ có quy mô từ nhỏ đến vừa ở các khu công nghiệp</w:t>
      </w:r>
    </w:p>
    <w:p w14:paraId="322F42B5" w14:textId="77777777" w:rsidR="009D654B" w:rsidRDefault="009D654B" w:rsidP="009D654B">
      <w:pPr>
        <w:keepNext/>
      </w:pPr>
      <w:r w:rsidRPr="009D654B">
        <w:rPr>
          <w:noProof/>
        </w:rPr>
        <w:lastRenderedPageBreak/>
        <w:drawing>
          <wp:inline distT="0" distB="0" distL="0" distR="0" wp14:anchorId="44C8B531" wp14:editId="22EDA693">
            <wp:extent cx="5580380" cy="29819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81960"/>
                    </a:xfrm>
                    <a:prstGeom prst="rect">
                      <a:avLst/>
                    </a:prstGeom>
                  </pic:spPr>
                </pic:pic>
              </a:graphicData>
            </a:graphic>
          </wp:inline>
        </w:drawing>
      </w:r>
    </w:p>
    <w:p w14:paraId="7F63641C" w14:textId="74E67308" w:rsidR="009D654B" w:rsidRPr="009D654B" w:rsidRDefault="009D654B" w:rsidP="009D654B">
      <w:pPr>
        <w:pStyle w:val="Caption"/>
        <w:rPr>
          <w:sz w:val="24"/>
          <w:szCs w:val="24"/>
        </w:rPr>
      </w:pPr>
      <w:bookmarkStart w:id="19" w:name="_Toc167322054"/>
      <w:r w:rsidRPr="009D654B">
        <w:rPr>
          <w:sz w:val="24"/>
          <w:szCs w:val="24"/>
        </w:rPr>
        <w:t xml:space="preserve">Hình </w:t>
      </w:r>
      <w:r w:rsidR="001E131C">
        <w:rPr>
          <w:sz w:val="24"/>
          <w:szCs w:val="24"/>
        </w:rPr>
        <w:fldChar w:fldCharType="begin"/>
      </w:r>
      <w:r w:rsidR="001E131C">
        <w:rPr>
          <w:sz w:val="24"/>
          <w:szCs w:val="24"/>
        </w:rPr>
        <w:instrText xml:space="preserve"> STYLEREF 1 \s </w:instrText>
      </w:r>
      <w:r w:rsidR="001E131C">
        <w:rPr>
          <w:sz w:val="24"/>
          <w:szCs w:val="24"/>
        </w:rPr>
        <w:fldChar w:fldCharType="separate"/>
      </w:r>
      <w:r w:rsidR="001E131C">
        <w:rPr>
          <w:noProof/>
          <w:sz w:val="24"/>
          <w:szCs w:val="24"/>
        </w:rPr>
        <w:t>1</w:t>
      </w:r>
      <w:r w:rsidR="001E131C">
        <w:rPr>
          <w:sz w:val="24"/>
          <w:szCs w:val="24"/>
        </w:rPr>
        <w:fldChar w:fldCharType="end"/>
      </w:r>
      <w:r w:rsidR="001E131C">
        <w:rPr>
          <w:sz w:val="24"/>
          <w:szCs w:val="24"/>
        </w:rPr>
        <w:noBreakHyphen/>
      </w:r>
      <w:r w:rsidR="001E131C">
        <w:rPr>
          <w:sz w:val="24"/>
          <w:szCs w:val="24"/>
        </w:rPr>
        <w:fldChar w:fldCharType="begin"/>
      </w:r>
      <w:r w:rsidR="001E131C">
        <w:rPr>
          <w:sz w:val="24"/>
          <w:szCs w:val="24"/>
        </w:rPr>
        <w:instrText xml:space="preserve"> SEQ Hình \* ARABIC \s 1 </w:instrText>
      </w:r>
      <w:r w:rsidR="001E131C">
        <w:rPr>
          <w:sz w:val="24"/>
          <w:szCs w:val="24"/>
        </w:rPr>
        <w:fldChar w:fldCharType="separate"/>
      </w:r>
      <w:r w:rsidR="001E131C">
        <w:rPr>
          <w:noProof/>
          <w:sz w:val="24"/>
          <w:szCs w:val="24"/>
        </w:rPr>
        <w:t>4</w:t>
      </w:r>
      <w:r w:rsidR="001E131C">
        <w:rPr>
          <w:sz w:val="24"/>
          <w:szCs w:val="24"/>
        </w:rPr>
        <w:fldChar w:fldCharType="end"/>
      </w:r>
      <w:del w:id="20" w:author="Nhân Phạm" w:date="2024-05-23T01:47:00Z">
        <w:r w:rsidR="00A024B1" w:rsidDel="00A024B1">
          <w:rPr>
            <w:sz w:val="24"/>
            <w:szCs w:val="24"/>
          </w:rPr>
          <w:fldChar w:fldCharType="begin"/>
        </w:r>
        <w:r w:rsidR="00A024B1" w:rsidDel="00A024B1">
          <w:rPr>
            <w:sz w:val="24"/>
            <w:szCs w:val="24"/>
          </w:rPr>
          <w:delInstrText xml:space="preserve"> STYLEREF 1 \s </w:delInstrText>
        </w:r>
        <w:r w:rsidR="00A024B1" w:rsidDel="00A024B1">
          <w:rPr>
            <w:sz w:val="24"/>
            <w:szCs w:val="24"/>
          </w:rPr>
          <w:fldChar w:fldCharType="separate"/>
        </w:r>
        <w:r w:rsidR="00A024B1" w:rsidDel="00A024B1">
          <w:rPr>
            <w:noProof/>
            <w:sz w:val="24"/>
            <w:szCs w:val="24"/>
          </w:rPr>
          <w:delText>1</w:delText>
        </w:r>
        <w:r w:rsidR="00A024B1" w:rsidDel="00A024B1">
          <w:rPr>
            <w:sz w:val="24"/>
            <w:szCs w:val="24"/>
          </w:rPr>
          <w:fldChar w:fldCharType="end"/>
        </w:r>
        <w:r w:rsidR="00A024B1" w:rsidDel="00A024B1">
          <w:rPr>
            <w:sz w:val="24"/>
            <w:szCs w:val="24"/>
          </w:rPr>
          <w:noBreakHyphen/>
        </w:r>
        <w:r w:rsidR="00A024B1" w:rsidDel="00A024B1">
          <w:rPr>
            <w:sz w:val="24"/>
            <w:szCs w:val="24"/>
          </w:rPr>
          <w:fldChar w:fldCharType="begin"/>
        </w:r>
        <w:r w:rsidR="00A024B1" w:rsidDel="00A024B1">
          <w:rPr>
            <w:sz w:val="24"/>
            <w:szCs w:val="24"/>
          </w:rPr>
          <w:delInstrText xml:space="preserve"> SEQ Hình \* ARABIC \s 1 </w:delInstrText>
        </w:r>
        <w:r w:rsidR="00A024B1" w:rsidDel="00A024B1">
          <w:rPr>
            <w:sz w:val="24"/>
            <w:szCs w:val="24"/>
          </w:rPr>
          <w:fldChar w:fldCharType="separate"/>
        </w:r>
        <w:r w:rsidR="00A024B1" w:rsidDel="00A024B1">
          <w:rPr>
            <w:noProof/>
            <w:sz w:val="24"/>
            <w:szCs w:val="24"/>
          </w:rPr>
          <w:delText>4</w:delText>
        </w:r>
        <w:r w:rsidR="00A024B1" w:rsidDel="00A024B1">
          <w:rPr>
            <w:sz w:val="24"/>
            <w:szCs w:val="24"/>
          </w:rPr>
          <w:fldChar w:fldCharType="end"/>
        </w:r>
      </w:del>
      <w:r w:rsidRPr="009D654B">
        <w:rPr>
          <w:sz w:val="24"/>
          <w:szCs w:val="24"/>
        </w:rPr>
        <w:t xml:space="preserve"> Giao diện quản lý phòng trọ của phần mềm Lam Nguyen</w:t>
      </w:r>
      <w:bookmarkEnd w:id="19"/>
    </w:p>
    <w:p w14:paraId="6F76ACCD" w14:textId="0946EEA5" w:rsidR="00D557E9" w:rsidRDefault="00D557E9" w:rsidP="00D557E9">
      <w:r>
        <w:t>Nhược điểm</w:t>
      </w:r>
    </w:p>
    <w:p w14:paraId="013DECB6" w14:textId="3FAEC182" w:rsidR="00D557E9" w:rsidRDefault="00D557E9" w:rsidP="00D557E9">
      <w:r>
        <w:t>Là một ứng dụng trên điện thoại nên đôi khi các tính năng không được hiển thị một cách tối ưu, dẫn đến việc khó khăn trong quá trình sử dụng, ví dụ các bảng biểu khó để hiển thị trên thiết bị di động một cách đầy đủ</w:t>
      </w:r>
    </w:p>
    <w:p w14:paraId="4436294C" w14:textId="0F1A7D13" w:rsidR="00D557E9" w:rsidRDefault="00D557E9" w:rsidP="00AC1AD2">
      <w:r>
        <w:t>Hệ thống còn hạn chế tính năng về việc báo cáo, thu chi</w:t>
      </w:r>
    </w:p>
    <w:p w14:paraId="14E52FF3" w14:textId="376D33FA" w:rsidR="00D557E9" w:rsidRPr="00424B28" w:rsidRDefault="00D557E9" w:rsidP="00C03DAB">
      <w:pPr>
        <w:pStyle w:val="ListParagraph"/>
        <w:numPr>
          <w:ilvl w:val="0"/>
          <w:numId w:val="26"/>
        </w:numPr>
        <w:rPr>
          <w:b/>
        </w:rPr>
      </w:pPr>
      <w:r w:rsidRPr="00424B28">
        <w:rPr>
          <w:b/>
        </w:rPr>
        <w:t>PosApp</w:t>
      </w:r>
    </w:p>
    <w:p w14:paraId="2FCDC20C" w14:textId="69A20710" w:rsidR="00D557E9" w:rsidRPr="00D557E9" w:rsidRDefault="00D557E9" w:rsidP="00D557E9">
      <w:r w:rsidRPr="00D557E9">
        <w:t>Kinh doanh khách sạn, resort không chỉ có dịch vụ cho thuê phòng mà còn có nhiều các dịch vụ kèm theo nhằm tăng trải nghiệm dịch vụ của khách hàng như quán cafe, nhà hàng, spa, massage… Công việc quản lý các quán phục vụ tiện ích mở rộng này không phải đơn giản. Bạn có thể tham khảo qua phần mềm PosApp chuyên quản lý các dịch vụ này trong khách sạn.</w:t>
      </w:r>
    </w:p>
    <w:p w14:paraId="039A0351" w14:textId="7B3A42D7" w:rsidR="00D557E9" w:rsidRDefault="00D557E9" w:rsidP="00D557E9">
      <w:r>
        <w:t>Ưu điểm</w:t>
      </w:r>
    </w:p>
    <w:p w14:paraId="00C75CA8" w14:textId="6825B335" w:rsidR="00D557E9" w:rsidRDefault="00D557E9" w:rsidP="00D557E9">
      <w:r>
        <w:t>Tương tự như Mona House đây là một ứng dụng lớn, với hệ thống chức năng nhiều không thuần túy là quản lý nhà trọ mà cả nhiều lĩnh vực khác như bán hàng, cho thuê nhà nghỉ, khách sạn của ngành F&amp;B</w:t>
      </w:r>
    </w:p>
    <w:p w14:paraId="488D19DB" w14:textId="34351E34" w:rsidR="00D557E9" w:rsidRDefault="00D557E9" w:rsidP="00D557E9">
      <w:r>
        <w:t>Nhược điểm</w:t>
      </w:r>
    </w:p>
    <w:p w14:paraId="0958F17E" w14:textId="18BB5B08" w:rsidR="00D557E9" w:rsidRDefault="00D557E9" w:rsidP="00D557E9">
      <w:r>
        <w:t>Ứng dụng không tâp trung chuyên sâu vào quản lý riêng nhà trọ</w:t>
      </w:r>
    </w:p>
    <w:p w14:paraId="74D489E7" w14:textId="229276E5" w:rsidR="00D557E9" w:rsidRDefault="00D557E9" w:rsidP="00D557E9">
      <w:r>
        <w:t>Ứng dụng lớn, giao diện không quá thân thiện</w:t>
      </w:r>
    </w:p>
    <w:p w14:paraId="669FFBF9" w14:textId="4903285B" w:rsidR="00D557E9" w:rsidRPr="00D557E9" w:rsidRDefault="00D557E9" w:rsidP="00D557E9">
      <w:r>
        <w:t>Chi phí còn tương đối cao</w:t>
      </w:r>
    </w:p>
    <w:p w14:paraId="35A641E9" w14:textId="77777777" w:rsidR="00D557E9" w:rsidRDefault="00D557E9" w:rsidP="00D557E9">
      <w:pPr>
        <w:pStyle w:val="Heading2"/>
      </w:pPr>
      <w:bookmarkStart w:id="21" w:name="_Toc167279521"/>
      <w:r>
        <w:lastRenderedPageBreak/>
        <w:t>Mục tiêu xây dựng</w:t>
      </w:r>
      <w:bookmarkEnd w:id="21"/>
    </w:p>
    <w:p w14:paraId="463B612F" w14:textId="37F0CC3D" w:rsidR="00D557E9" w:rsidRDefault="00047B31" w:rsidP="00047B31">
      <w:pPr>
        <w:ind w:firstLine="576"/>
      </w:pPr>
      <w:r>
        <w:t>Từ những nghiên cứu về tình hình thực tế, và ưu nhược điểm các hệ thống sẵn có trên thị trường em định hướng xây dựng hệ thống quản lý nhà trọ với mong muốn đảm bảo được các yêu cầu cần thiết về việc quản lý nhà trọ như sau</w:t>
      </w:r>
    </w:p>
    <w:p w14:paraId="6F0C243C" w14:textId="77777777" w:rsidR="00D557E9" w:rsidRDefault="00D557E9" w:rsidP="00D557E9">
      <w:pPr>
        <w:ind w:firstLine="576"/>
      </w:pPr>
      <w:r>
        <w:t>Với chủ trọ</w:t>
      </w:r>
    </w:p>
    <w:p w14:paraId="3FD6FBAC" w14:textId="77777777" w:rsidR="00D557E9" w:rsidRDefault="00D557E9" w:rsidP="00C03DAB">
      <w:pPr>
        <w:pStyle w:val="ListParagraph"/>
        <w:numPr>
          <w:ilvl w:val="0"/>
          <w:numId w:val="11"/>
        </w:numPr>
      </w:pPr>
      <w:r>
        <w:t>Quản lý các khu trọ, phòng trọ và các dịch vụ hiện có</w:t>
      </w:r>
    </w:p>
    <w:p w14:paraId="3581C249" w14:textId="77777777" w:rsidR="00D557E9" w:rsidRDefault="00D557E9" w:rsidP="00C03DAB">
      <w:pPr>
        <w:pStyle w:val="ListParagraph"/>
        <w:numPr>
          <w:ilvl w:val="0"/>
          <w:numId w:val="11"/>
        </w:numPr>
      </w:pPr>
      <w:r>
        <w:t>Quản lý khách thuê trọ, phương tiện của khách thuê</w:t>
      </w:r>
    </w:p>
    <w:p w14:paraId="4E074B54" w14:textId="77777777" w:rsidR="00D557E9" w:rsidRDefault="00D557E9" w:rsidP="00C03DAB">
      <w:pPr>
        <w:pStyle w:val="ListParagraph"/>
        <w:numPr>
          <w:ilvl w:val="0"/>
          <w:numId w:val="11"/>
        </w:numPr>
      </w:pPr>
      <w:r>
        <w:t>Quản lý hợp đồng thuê trọ, hợp đồng đặt cọc phòng trọ</w:t>
      </w:r>
    </w:p>
    <w:p w14:paraId="08E1A312" w14:textId="77777777" w:rsidR="00D557E9" w:rsidRDefault="00D557E9" w:rsidP="00C03DAB">
      <w:pPr>
        <w:pStyle w:val="ListParagraph"/>
        <w:numPr>
          <w:ilvl w:val="0"/>
          <w:numId w:val="11"/>
        </w:numPr>
      </w:pPr>
      <w:r>
        <w:t>Quản lý tiền thuê, các đợt thanh toán tiền trọ</w:t>
      </w:r>
    </w:p>
    <w:p w14:paraId="53399CF0" w14:textId="77777777" w:rsidR="00D557E9" w:rsidRDefault="00D557E9" w:rsidP="00C03DAB">
      <w:pPr>
        <w:pStyle w:val="ListParagraph"/>
        <w:numPr>
          <w:ilvl w:val="0"/>
          <w:numId w:val="11"/>
        </w:numPr>
      </w:pPr>
      <w:r>
        <w:t>Báo cáo tổng quan, báo cáo chi tiết hệ thống</w:t>
      </w:r>
    </w:p>
    <w:p w14:paraId="64469441" w14:textId="77777777" w:rsidR="00D557E9" w:rsidRDefault="00D557E9" w:rsidP="00C03DAB">
      <w:pPr>
        <w:pStyle w:val="ListParagraph"/>
        <w:numPr>
          <w:ilvl w:val="0"/>
          <w:numId w:val="11"/>
        </w:numPr>
      </w:pPr>
      <w:r>
        <w:t>Quản lý các vấn đề phát sinh của khu trọ như hỏng thiết bị, mất cắp</w:t>
      </w:r>
    </w:p>
    <w:p w14:paraId="02B25F21" w14:textId="77777777" w:rsidR="00D557E9" w:rsidRDefault="00D557E9" w:rsidP="00C03DAB">
      <w:pPr>
        <w:pStyle w:val="ListParagraph"/>
        <w:numPr>
          <w:ilvl w:val="0"/>
          <w:numId w:val="11"/>
        </w:numPr>
      </w:pPr>
      <w:r>
        <w:t>Gửi thông báo đến người thuê</w:t>
      </w:r>
    </w:p>
    <w:p w14:paraId="6917C9E8" w14:textId="017B8F76" w:rsidR="00D557E9" w:rsidRDefault="00047B31" w:rsidP="00AC6330">
      <w:pPr>
        <w:ind w:left="360" w:firstLine="0"/>
      </w:pPr>
      <w:r>
        <w:t>Đồng thời hệ thống cũng cần đảm bảo các yêu cầu khác như</w:t>
      </w:r>
    </w:p>
    <w:p w14:paraId="7A35EABF" w14:textId="0A4EADC4" w:rsidR="00047B31" w:rsidRDefault="00047B31" w:rsidP="00AC6330">
      <w:pPr>
        <w:pStyle w:val="ListParagraph"/>
        <w:numPr>
          <w:ilvl w:val="0"/>
          <w:numId w:val="59"/>
        </w:numPr>
      </w:pPr>
      <w:r>
        <w:t>Dễ sử dụng, với các những người sử dụng có kĩ năng về công nghệ thông tin chưa tốt như người lớn tuổi, người ít tiếp xúc với công nghệ</w:t>
      </w:r>
    </w:p>
    <w:p w14:paraId="7C3B4EE5" w14:textId="7BA260F6" w:rsidR="00047B31" w:rsidRDefault="00047B31" w:rsidP="00AC6330">
      <w:pPr>
        <w:pStyle w:val="ListParagraph"/>
        <w:numPr>
          <w:ilvl w:val="0"/>
          <w:numId w:val="59"/>
        </w:numPr>
      </w:pPr>
      <w:r>
        <w:t>Tốc độ hệ thống tốt</w:t>
      </w:r>
    </w:p>
    <w:p w14:paraId="076CFFEA" w14:textId="1F6EBCF9" w:rsidR="00047B31" w:rsidRPr="00D557E9" w:rsidRDefault="00047B31" w:rsidP="00AC6330">
      <w:pPr>
        <w:pStyle w:val="ListParagraph"/>
        <w:numPr>
          <w:ilvl w:val="0"/>
          <w:numId w:val="59"/>
        </w:numPr>
      </w:pPr>
      <w:r>
        <w:t>An toàn về bảo mật thông tin</w:t>
      </w:r>
    </w:p>
    <w:p w14:paraId="1B255D2C" w14:textId="77777777" w:rsidR="00507FBF" w:rsidRDefault="00507FBF">
      <w:pPr>
        <w:spacing w:before="0" w:line="240" w:lineRule="auto"/>
        <w:ind w:firstLine="0"/>
        <w:jc w:val="left"/>
      </w:pPr>
    </w:p>
    <w:p w14:paraId="0374228D" w14:textId="77777777" w:rsidR="00507FBF" w:rsidRDefault="00507FBF">
      <w:pPr>
        <w:spacing w:before="0" w:line="240" w:lineRule="auto"/>
        <w:ind w:firstLine="0"/>
        <w:jc w:val="left"/>
      </w:pPr>
    </w:p>
    <w:p w14:paraId="1584E5D4" w14:textId="76249D5E" w:rsidR="003510E3" w:rsidRDefault="00E76491" w:rsidP="0014594F">
      <w:pPr>
        <w:pStyle w:val="Heading1"/>
      </w:pPr>
      <w:r>
        <w:t xml:space="preserve"> </w:t>
      </w:r>
      <w:bookmarkStart w:id="22" w:name="_Toc167279522"/>
      <w:r w:rsidR="00507FBF">
        <w:t>CƠ SỞ LÝ THUYẾT</w:t>
      </w:r>
      <w:bookmarkEnd w:id="22"/>
    </w:p>
    <w:p w14:paraId="713B1B8C" w14:textId="281900F1" w:rsidR="003510E3" w:rsidRDefault="00B97B4C" w:rsidP="00A16910">
      <w:pPr>
        <w:pStyle w:val="Heading2"/>
      </w:pPr>
      <w:bookmarkStart w:id="23" w:name="_Toc167279523"/>
      <w:r>
        <w:t>Tổng quan ASP NET CORE</w:t>
      </w:r>
      <w:bookmarkEnd w:id="23"/>
    </w:p>
    <w:p w14:paraId="022CC5E0" w14:textId="2B0C8723" w:rsidR="00B97B4C" w:rsidRPr="00B97B4C" w:rsidRDefault="00B97B4C" w:rsidP="00B97B4C">
      <w:pPr>
        <w:pStyle w:val="Heading3"/>
      </w:pPr>
      <w:bookmarkStart w:id="24" w:name="_Toc167279524"/>
      <w:r>
        <w:t>Tổng quan ASP NET</w:t>
      </w:r>
      <w:bookmarkEnd w:id="24"/>
      <w:sdt>
        <w:sdtPr>
          <w:id w:val="1153339238"/>
          <w:citation/>
        </w:sdtPr>
        <w:sdtEndPr/>
        <w:sdtContent>
          <w:r w:rsidR="003255A1">
            <w:fldChar w:fldCharType="begin"/>
          </w:r>
          <w:r w:rsidR="003255A1">
            <w:instrText xml:space="preserve"> CITATION Mic18 \l 1033 </w:instrText>
          </w:r>
          <w:r w:rsidR="003255A1">
            <w:fldChar w:fldCharType="separate"/>
          </w:r>
          <w:r w:rsidR="003255A1">
            <w:rPr>
              <w:noProof/>
            </w:rPr>
            <w:t xml:space="preserve"> [1]</w:t>
          </w:r>
          <w:r w:rsidR="003255A1">
            <w:fldChar w:fldCharType="end"/>
          </w:r>
        </w:sdtContent>
      </w:sdt>
    </w:p>
    <w:p w14:paraId="7EB997F4" w14:textId="1EAB9291" w:rsidR="00B11C20" w:rsidRDefault="00B97B4C" w:rsidP="00B97B4C">
      <w:pPr>
        <w:ind w:firstLine="720"/>
      </w:pPr>
      <w:r w:rsidRPr="00A64D23">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159C30C6" w14:textId="77777777" w:rsidR="00B97B4C" w:rsidRDefault="00B97B4C" w:rsidP="00B97B4C">
      <w:pPr>
        <w:keepNext/>
        <w:ind w:firstLine="0"/>
        <w:jc w:val="center"/>
      </w:pPr>
      <w:r>
        <w:rPr>
          <w:noProof/>
          <w:sz w:val="26"/>
          <w:szCs w:val="26"/>
        </w:rPr>
        <w:lastRenderedPageBreak/>
        <w:drawing>
          <wp:inline distT="0" distB="0" distL="0" distR="0" wp14:anchorId="5ECA5174" wp14:editId="357AD96C">
            <wp:extent cx="4390318" cy="268275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25">
                      <a:extLst>
                        <a:ext uri="{28A0092B-C50C-407E-A947-70E740481C1C}">
                          <a14:useLocalDpi xmlns:a14="http://schemas.microsoft.com/office/drawing/2010/main" val="0"/>
                        </a:ext>
                      </a:extLst>
                    </a:blip>
                    <a:stretch>
                      <a:fillRect/>
                    </a:stretch>
                  </pic:blipFill>
                  <pic:spPr>
                    <a:xfrm>
                      <a:off x="0" y="0"/>
                      <a:ext cx="4405709" cy="2692155"/>
                    </a:xfrm>
                    <a:prstGeom prst="rect">
                      <a:avLst/>
                    </a:prstGeom>
                  </pic:spPr>
                </pic:pic>
              </a:graphicData>
            </a:graphic>
          </wp:inline>
        </w:drawing>
      </w:r>
    </w:p>
    <w:p w14:paraId="3107646D" w14:textId="0F46DCBC" w:rsidR="00F658C7" w:rsidRPr="00B97B4C" w:rsidRDefault="00B97B4C" w:rsidP="00B97B4C">
      <w:pPr>
        <w:pStyle w:val="Caption"/>
        <w:rPr>
          <w:sz w:val="22"/>
          <w:szCs w:val="22"/>
        </w:rPr>
      </w:pPr>
      <w:bookmarkStart w:id="25" w:name="_Toc167322055"/>
      <w:r w:rsidRPr="00B97B4C">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1</w:t>
      </w:r>
      <w:r w:rsidR="001E131C">
        <w:rPr>
          <w:sz w:val="22"/>
          <w:szCs w:val="22"/>
        </w:rPr>
        <w:fldChar w:fldCharType="end"/>
      </w:r>
      <w:r w:rsidR="00AB7A4C">
        <w:rPr>
          <w:sz w:val="22"/>
          <w:szCs w:val="22"/>
        </w:rPr>
        <w:t xml:space="preserve"> </w:t>
      </w:r>
      <w:r w:rsidRPr="00B97B4C">
        <w:rPr>
          <w:sz w:val="22"/>
          <w:szCs w:val="22"/>
        </w:rPr>
        <w:t>Công nghệ ASP NET của Microsoft</w:t>
      </w:r>
      <w:r w:rsidR="0054452A">
        <w:rPr>
          <w:sz w:val="22"/>
          <w:szCs w:val="22"/>
        </w:rPr>
        <w:t xml:space="preserve"> – </w:t>
      </w:r>
      <w:r w:rsidR="0054452A" w:rsidRPr="0054452A">
        <w:rPr>
          <w:i/>
          <w:sz w:val="22"/>
          <w:szCs w:val="22"/>
        </w:rPr>
        <w:t>Nguồn: microsoft.com</w:t>
      </w:r>
      <w:bookmarkEnd w:id="25"/>
    </w:p>
    <w:p w14:paraId="25C2BCA8" w14:textId="77777777" w:rsidR="00B97B4C" w:rsidRDefault="00B97B4C" w:rsidP="00B97B4C">
      <w:r w:rsidRPr="00A64D23">
        <w:t>ASP.NET hoạt động trên HTTP, sử dụng các lệnh và chính sách của HTTP để trình duyệt có thể trở thành giao tiếp song phương của máy chủ.</w:t>
      </w:r>
    </w:p>
    <w:p w14:paraId="3ACC515F" w14:textId="6B50FB26" w:rsidR="00B97B4C" w:rsidRDefault="00B97B4C" w:rsidP="00B97B4C">
      <w:r>
        <w:t xml:space="preserve">ASP.NET cung cấp những công nghệ để tạo ứng dụng Web </w:t>
      </w:r>
    </w:p>
    <w:p w14:paraId="4B5A8945" w14:textId="0A5D92BD" w:rsidR="00B97B4C" w:rsidRPr="00CC663C" w:rsidRDefault="00B97B4C" w:rsidP="00C03DAB">
      <w:pPr>
        <w:pStyle w:val="ListParagraph"/>
        <w:numPr>
          <w:ilvl w:val="0"/>
          <w:numId w:val="28"/>
        </w:numPr>
        <w:rPr>
          <w:b/>
        </w:rPr>
      </w:pPr>
      <w:r w:rsidRPr="00CC663C">
        <w:rPr>
          <w:b/>
        </w:rPr>
        <w:t>Webform</w:t>
      </w:r>
    </w:p>
    <w:p w14:paraId="7C5916FD" w14:textId="5E2E7ED4" w:rsidR="00B97B4C" w:rsidRDefault="00B97B4C" w:rsidP="00B97B4C">
      <w:r w:rsidRPr="00A64D23">
        <w:t>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1CBFCDE7" w14:textId="07941222" w:rsidR="00B97B4C" w:rsidRPr="00CC663C" w:rsidRDefault="00B97B4C" w:rsidP="00C03DAB">
      <w:pPr>
        <w:pStyle w:val="ListParagraph"/>
        <w:numPr>
          <w:ilvl w:val="0"/>
          <w:numId w:val="28"/>
        </w:numPr>
        <w:rPr>
          <w:b/>
        </w:rPr>
      </w:pPr>
      <w:r w:rsidRPr="00CC663C">
        <w:rPr>
          <w:b/>
        </w:rPr>
        <w:t>ASP.NET MVC</w:t>
      </w:r>
    </w:p>
    <w:p w14:paraId="4EF4A1C9" w14:textId="77777777" w:rsidR="00B97B4C" w:rsidRDefault="00B97B4C" w:rsidP="00B97B4C">
      <w:r w:rsidRPr="00A64D23">
        <w:t>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2D4412FF" w14:textId="68C2EB46" w:rsidR="00B97B4C" w:rsidRPr="00CC663C" w:rsidRDefault="00B97B4C" w:rsidP="00C03DAB">
      <w:pPr>
        <w:pStyle w:val="ListParagraph"/>
        <w:numPr>
          <w:ilvl w:val="0"/>
          <w:numId w:val="28"/>
        </w:numPr>
        <w:rPr>
          <w:b/>
        </w:rPr>
      </w:pPr>
      <w:r w:rsidRPr="00CC663C">
        <w:rPr>
          <w:b/>
        </w:rPr>
        <w:t>ASP.NET web Pages</w:t>
      </w:r>
    </w:p>
    <w:p w14:paraId="787AF734" w14:textId="5CA1979E" w:rsidR="00A269E6" w:rsidRDefault="00B97B4C" w:rsidP="00A269E6">
      <w:r w:rsidRPr="00A64D23">
        <w:t>Được sừ dụng để tạo ra các trang w</w:t>
      </w:r>
      <w:r w:rsidR="002A240A">
        <w:t>eb động kết hợp máy chủ </w:t>
      </w:r>
      <w:r w:rsidRPr="00A64D23">
        <w:t>với HTML một cách nhanh chóng. ASP.N</w:t>
      </w:r>
      <w:r w:rsidR="002A240A">
        <w:t>ET web Pages sẽ đánh dấu mã</w:t>
      </w:r>
      <w:r w:rsidRPr="00A64D23">
        <w:t xml:space="preserve"> và HTML cùng nhau trong cùng một tệp.</w:t>
      </w:r>
    </w:p>
    <w:p w14:paraId="6C87EFDA" w14:textId="77777777" w:rsidR="00A269E6" w:rsidRPr="001F0535" w:rsidRDefault="00A269E6" w:rsidP="00A269E6">
      <w:pPr>
        <w:ind w:firstLine="0"/>
        <w:rPr>
          <w:sz w:val="26"/>
          <w:szCs w:val="26"/>
        </w:rPr>
      </w:pPr>
      <w:r w:rsidRPr="001F0535">
        <w:rPr>
          <w:sz w:val="26"/>
          <w:szCs w:val="26"/>
        </w:rPr>
        <w:t>Các thành phần chính của nền tảng ASP.NET cơ bản gồm:</w:t>
      </w:r>
    </w:p>
    <w:p w14:paraId="64A3B9F1" w14:textId="77777777" w:rsidR="00A269E6" w:rsidRPr="00A269E6" w:rsidRDefault="00A269E6" w:rsidP="00C03DAB">
      <w:pPr>
        <w:pStyle w:val="ListParagraph"/>
        <w:numPr>
          <w:ilvl w:val="0"/>
          <w:numId w:val="29"/>
        </w:numPr>
        <w:rPr>
          <w:sz w:val="26"/>
          <w:szCs w:val="26"/>
        </w:rPr>
      </w:pPr>
      <w:r w:rsidRPr="00A269E6">
        <w:rPr>
          <w:sz w:val="26"/>
          <w:szCs w:val="26"/>
        </w:rPr>
        <w:lastRenderedPageBreak/>
        <w:t>Ngôn ngữ: ASP.NET sử dụng nhiều ngôn ngữ lập trình khác nhau như VB.NET và C#.</w:t>
      </w:r>
    </w:p>
    <w:p w14:paraId="78213E25" w14:textId="77777777" w:rsidR="00A269E6" w:rsidRPr="00A269E6" w:rsidRDefault="00A269E6" w:rsidP="00C03DAB">
      <w:pPr>
        <w:pStyle w:val="ListParagraph"/>
        <w:numPr>
          <w:ilvl w:val="0"/>
          <w:numId w:val="29"/>
        </w:numPr>
        <w:rPr>
          <w:sz w:val="26"/>
          <w:szCs w:val="26"/>
        </w:rPr>
      </w:pPr>
      <w:r w:rsidRPr="00A269E6">
        <w:rPr>
          <w:sz w:val="26"/>
          <w:szCs w:val="26"/>
        </w:rPr>
        <w:t>Thư viện: ASP.NET có bộ thư viện chuẩn bao gồm các giao diện, các lớp và kiểu giá trị. Bộ thư viện này có thể sử dụng lại cho quá trình phát triển ASP.NET và xây dựng các chức năng của hệ thống.</w:t>
      </w:r>
    </w:p>
    <w:p w14:paraId="2E5A0B5A" w14:textId="77777777" w:rsidR="00A269E6" w:rsidRDefault="00A269E6" w:rsidP="00C03DAB">
      <w:pPr>
        <w:pStyle w:val="ListParagraph"/>
        <w:numPr>
          <w:ilvl w:val="0"/>
          <w:numId w:val="29"/>
        </w:numPr>
        <w:rPr>
          <w:sz w:val="26"/>
          <w:szCs w:val="26"/>
        </w:rPr>
      </w:pPr>
      <w:r w:rsidRPr="00A269E6">
        <w:rPr>
          <w:sz w:val="26"/>
          <w:szCs w:val="26"/>
        </w:rPr>
        <w:t>Thời gian chạy ngôn ngữ chung (CLR): CLR - Common Language Runtime được sử dụng để thực hiện các hoạt động mã. Các hoạt động này sẽ thực hiện xử lý các ngoại lệ và thu gom rác.</w:t>
      </w:r>
    </w:p>
    <w:p w14:paraId="27F3F62C" w14:textId="39E48D71" w:rsidR="00A269E6" w:rsidRDefault="00A269E6" w:rsidP="00A269E6">
      <w:pPr>
        <w:pStyle w:val="Heading3"/>
        <w:rPr>
          <w:sz w:val="26"/>
        </w:rPr>
      </w:pPr>
      <w:bookmarkStart w:id="26" w:name="_Toc167279525"/>
      <w:r>
        <w:rPr>
          <w:sz w:val="26"/>
        </w:rPr>
        <w:t>Tổng quan ASP NET Core</w:t>
      </w:r>
      <w:bookmarkEnd w:id="26"/>
    </w:p>
    <w:p w14:paraId="3222D70C" w14:textId="77777777" w:rsidR="00A269E6" w:rsidRPr="002E055E" w:rsidRDefault="00A269E6" w:rsidP="00A269E6">
      <w:r w:rsidRPr="002E055E">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A152B11" w14:textId="142CCAEC" w:rsidR="00A269E6" w:rsidRDefault="00A269E6" w:rsidP="00A269E6">
      <w:r w:rsidRPr="002E055E">
        <w:t>Các ứng dụng ASP.NET Core có thể chạy trên .NET Core hoặc trên .NET Framework hoàn chỉnh. Nó đã được thiết kế để cung cấp một framework tối ưu cho các ứng dụng để triển khai tới cloud hoặc chạy on-premises.</w:t>
      </w:r>
      <w:r>
        <w:t xml:space="preserve"> </w:t>
      </w:r>
      <w:r w:rsidRPr="002E055E">
        <w:t xml:space="preserve">Nó bao gồm những modular với các thành phần tối thiểu, do đó </w:t>
      </w:r>
      <w:r w:rsidR="002A240A">
        <w:t>các lập trình viên có thể</w:t>
      </w:r>
      <w:r w:rsidRPr="002E055E">
        <w:t xml:space="preserve"> giữ được tính linh hoạt trong quá trình xây dựng các giải pháp của mình.</w:t>
      </w:r>
      <w:r>
        <w:t xml:space="preserve"> </w:t>
      </w:r>
      <w:r w:rsidRPr="002E055E">
        <w:t>Có thể phát triển và chạy các ứng dụng đa nền tảng từ ASP.NET Core trên Windows, Mac và Linux.</w:t>
      </w:r>
    </w:p>
    <w:p w14:paraId="5EC5786A" w14:textId="5E4F2C95" w:rsidR="00A269E6" w:rsidRDefault="00A269E6" w:rsidP="00A269E6">
      <w:r>
        <w:t>Ưu điểm của ASP NET Core</w:t>
      </w:r>
    </w:p>
    <w:p w14:paraId="5333451D" w14:textId="77777777" w:rsidR="00A269E6" w:rsidRPr="002E055E" w:rsidRDefault="00A269E6" w:rsidP="00C03DAB">
      <w:pPr>
        <w:pStyle w:val="ListParagraph"/>
        <w:numPr>
          <w:ilvl w:val="0"/>
          <w:numId w:val="8"/>
        </w:numPr>
      </w:pPr>
      <w:r w:rsidRPr="002E055E">
        <w:t>ASP.NET Core có một số thay đổi kiến trúc dẫn đến modular framework nhỏ hơn.</w:t>
      </w:r>
    </w:p>
    <w:p w14:paraId="70EF5E58" w14:textId="77777777" w:rsidR="00A269E6" w:rsidRPr="002E055E" w:rsidRDefault="00A269E6" w:rsidP="00C03DAB">
      <w:pPr>
        <w:pStyle w:val="ListParagraph"/>
        <w:numPr>
          <w:ilvl w:val="0"/>
          <w:numId w:val="8"/>
        </w:numPr>
      </w:pPr>
      <w:r w:rsidRPr="002E055E">
        <w:t>ASP.NET Core không còn dựa trên System.Web.dll. Nó dựa trên một tập hợp nhiều yếu tố của Nuget packages.</w:t>
      </w:r>
    </w:p>
    <w:p w14:paraId="2A035CFE" w14:textId="3DA90305" w:rsidR="00A269E6" w:rsidRPr="002E055E" w:rsidRDefault="00A269E6" w:rsidP="00C03DAB">
      <w:pPr>
        <w:pStyle w:val="ListParagraph"/>
        <w:numPr>
          <w:ilvl w:val="0"/>
          <w:numId w:val="8"/>
        </w:numPr>
      </w:pPr>
      <w:r w:rsidRPr="002E055E">
        <w:t>Điều này cho phép tối ưu ứng dụng của mình chỉ cần những NuGet packages cần thiết.</w:t>
      </w:r>
    </w:p>
    <w:p w14:paraId="5E133C09" w14:textId="77777777" w:rsidR="00A269E6" w:rsidRPr="002E055E" w:rsidRDefault="00A269E6" w:rsidP="00C03DAB">
      <w:pPr>
        <w:pStyle w:val="ListParagraph"/>
        <w:numPr>
          <w:ilvl w:val="0"/>
          <w:numId w:val="8"/>
        </w:numPr>
      </w:pPr>
      <w:r w:rsidRPr="002E055E">
        <w:t>Lợi ích của diện tích bề mặt ứng dụng nhỏ hơn thì bảo mật chặt chẽ hơn, giảm dịch vụ, cải thiện hiệu suất và giảm chi phí.</w:t>
      </w:r>
    </w:p>
    <w:p w14:paraId="22F31537" w14:textId="77777777" w:rsidR="00A269E6" w:rsidRPr="002E055E" w:rsidRDefault="00A269E6" w:rsidP="00C03DAB">
      <w:pPr>
        <w:pStyle w:val="ListParagraph"/>
        <w:numPr>
          <w:ilvl w:val="0"/>
          <w:numId w:val="8"/>
        </w:numPr>
      </w:pPr>
      <w:r w:rsidRPr="002E055E">
        <w:t>Xây dựng và chạy các ứng dụng ASP.NET Core đa nền tảng trên Windows, Mac và Linux.</w:t>
      </w:r>
    </w:p>
    <w:p w14:paraId="6281A0B1" w14:textId="77777777" w:rsidR="00A269E6" w:rsidRPr="002E055E" w:rsidRDefault="00A269E6" w:rsidP="00C03DAB">
      <w:pPr>
        <w:pStyle w:val="ListParagraph"/>
        <w:numPr>
          <w:ilvl w:val="0"/>
          <w:numId w:val="8"/>
        </w:numPr>
      </w:pPr>
      <w:r w:rsidRPr="002E055E">
        <w:t>Công cụ mới giúp đơn giản hóa việc phát triển web hiện đại.</w:t>
      </w:r>
    </w:p>
    <w:p w14:paraId="21FE8B9B" w14:textId="77777777" w:rsidR="00A269E6" w:rsidRPr="002E055E" w:rsidRDefault="00A269E6" w:rsidP="00C03DAB">
      <w:pPr>
        <w:pStyle w:val="ListParagraph"/>
        <w:numPr>
          <w:ilvl w:val="0"/>
          <w:numId w:val="8"/>
        </w:numPr>
      </w:pPr>
      <w:r w:rsidRPr="002E055E">
        <w:t>Liên kết đơn các web stack như Web UI và API Web.</w:t>
      </w:r>
    </w:p>
    <w:p w14:paraId="3D3E82F7" w14:textId="77777777" w:rsidR="00A269E6" w:rsidRPr="002E055E" w:rsidRDefault="00A269E6" w:rsidP="00C03DAB">
      <w:pPr>
        <w:pStyle w:val="ListParagraph"/>
        <w:numPr>
          <w:ilvl w:val="0"/>
          <w:numId w:val="8"/>
        </w:numPr>
      </w:pPr>
      <w:r w:rsidRPr="002E055E">
        <w:t>Cấu hình dựa trên môi trường đám mây sẵn có.</w:t>
      </w:r>
    </w:p>
    <w:p w14:paraId="2233066A" w14:textId="77777777" w:rsidR="00A269E6" w:rsidRPr="002E055E" w:rsidRDefault="00A269E6" w:rsidP="00C03DAB">
      <w:pPr>
        <w:pStyle w:val="ListParagraph"/>
        <w:numPr>
          <w:ilvl w:val="0"/>
          <w:numId w:val="8"/>
        </w:numPr>
      </w:pPr>
      <w:r w:rsidRPr="002E055E">
        <w:t>Được xây dựng dựa trên cho DI (Dependency Injection).</w:t>
      </w:r>
    </w:p>
    <w:p w14:paraId="1A89CB54" w14:textId="77777777" w:rsidR="00A269E6" w:rsidRPr="002E055E" w:rsidRDefault="00A269E6" w:rsidP="00C03DAB">
      <w:pPr>
        <w:pStyle w:val="ListParagraph"/>
        <w:numPr>
          <w:ilvl w:val="0"/>
          <w:numId w:val="8"/>
        </w:numPr>
      </w:pPr>
      <w:r w:rsidRPr="002E055E">
        <w:t>Tag Helpers làm cho các Razor makup trở nên tự nhiên hơn với HTML.</w:t>
      </w:r>
    </w:p>
    <w:p w14:paraId="334A1F8C" w14:textId="77777777" w:rsidR="00A269E6" w:rsidRPr="002E055E" w:rsidRDefault="00A269E6" w:rsidP="00C03DAB">
      <w:pPr>
        <w:pStyle w:val="ListParagraph"/>
        <w:numPr>
          <w:ilvl w:val="0"/>
          <w:numId w:val="8"/>
        </w:numPr>
      </w:pPr>
      <w:r w:rsidRPr="002E055E">
        <w:t>Có khả năng host trên IIS hoặc self-host.</w:t>
      </w:r>
    </w:p>
    <w:p w14:paraId="1FBADA23" w14:textId="3A355C22" w:rsidR="00A269E6" w:rsidRPr="002E055E" w:rsidRDefault="00F22C16" w:rsidP="00F22C16">
      <w:pPr>
        <w:pStyle w:val="Heading3"/>
      </w:pPr>
      <w:bookmarkStart w:id="27" w:name="_Toc167279526"/>
      <w:r>
        <w:lastRenderedPageBreak/>
        <w:t>Tổng quan về Web API</w:t>
      </w:r>
      <w:bookmarkEnd w:id="27"/>
    </w:p>
    <w:p w14:paraId="41498486" w14:textId="6B1EBE87" w:rsidR="00F22C16" w:rsidRDefault="00F22C16" w:rsidP="00F22C16">
      <w:r w:rsidRPr="00F22C16">
        <w:t xml:space="preserve">API là viết tắt của Application Programming Interface (Giao diện lập trình ứng dụng), một </w:t>
      </w:r>
      <w:r w:rsidR="00A12300">
        <w:t>công nghệ</w:t>
      </w:r>
      <w:r w:rsidRPr="00F22C16">
        <w:t xml:space="preserve"> trung gian cho phép ha</w:t>
      </w:r>
      <w:r w:rsidR="00CC663C">
        <w:t>i ứng dụng nói chuyện với nhau. API được sử dụn</w:t>
      </w:r>
      <w:r w:rsidR="00A12300">
        <w:t>g</w:t>
      </w:r>
      <w:r w:rsidR="00CC663C">
        <w:t xml:space="preserve"> rất phổ biến trong các ứng dụng hiện đại</w:t>
      </w:r>
    </w:p>
    <w:p w14:paraId="4BDB26DE" w14:textId="77777777" w:rsidR="00A12300" w:rsidRDefault="00A12300" w:rsidP="00A12300">
      <w:pPr>
        <w:keepNext/>
        <w:jc w:val="center"/>
      </w:pPr>
      <w:r>
        <w:rPr>
          <w:b/>
          <w:i/>
          <w:noProof/>
        </w:rPr>
        <w:drawing>
          <wp:inline distT="0" distB="0" distL="0" distR="0" wp14:anchorId="165CEFB3" wp14:editId="08BDC1FC">
            <wp:extent cx="4897525" cy="27368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273" cy="2740097"/>
                    </a:xfrm>
                    <a:prstGeom prst="rect">
                      <a:avLst/>
                    </a:prstGeom>
                  </pic:spPr>
                </pic:pic>
              </a:graphicData>
            </a:graphic>
          </wp:inline>
        </w:drawing>
      </w:r>
    </w:p>
    <w:p w14:paraId="15802467" w14:textId="2235B0FD" w:rsidR="00A12300" w:rsidRPr="00A12300" w:rsidRDefault="00A12300" w:rsidP="00A12300">
      <w:pPr>
        <w:pStyle w:val="Caption"/>
        <w:rPr>
          <w:b/>
          <w:i/>
          <w:sz w:val="22"/>
          <w:szCs w:val="22"/>
        </w:rPr>
      </w:pPr>
      <w:bookmarkStart w:id="28" w:name="_Toc167322056"/>
      <w:r w:rsidRPr="00A12300">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2</w:t>
      </w:r>
      <w:r w:rsidR="001E131C">
        <w:rPr>
          <w:sz w:val="22"/>
          <w:szCs w:val="22"/>
        </w:rPr>
        <w:fldChar w:fldCharType="end"/>
      </w:r>
      <w:del w:id="29"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2</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2</w:delText>
        </w:r>
        <w:r w:rsidR="00A024B1" w:rsidDel="00A024B1">
          <w:rPr>
            <w:sz w:val="22"/>
            <w:szCs w:val="22"/>
          </w:rPr>
          <w:fldChar w:fldCharType="end"/>
        </w:r>
      </w:del>
      <w:r w:rsidRPr="00A12300">
        <w:rPr>
          <w:sz w:val="22"/>
          <w:szCs w:val="22"/>
        </w:rPr>
        <w:t xml:space="preserve"> Application Programming Interface</w:t>
      </w:r>
      <w:r w:rsidR="0054452A">
        <w:rPr>
          <w:sz w:val="22"/>
          <w:szCs w:val="22"/>
        </w:rPr>
        <w:t xml:space="preserve"> </w:t>
      </w:r>
      <w:r w:rsidR="0054452A" w:rsidRPr="0054452A">
        <w:rPr>
          <w:i/>
          <w:sz w:val="22"/>
          <w:szCs w:val="22"/>
        </w:rPr>
        <w:t xml:space="preserve">Nguồn: </w:t>
      </w:r>
      <w:r w:rsidR="0054452A">
        <w:rPr>
          <w:i/>
          <w:sz w:val="22"/>
          <w:szCs w:val="22"/>
        </w:rPr>
        <w:t>viblo</w:t>
      </w:r>
      <w:r w:rsidR="0054452A" w:rsidRPr="0054452A">
        <w:rPr>
          <w:i/>
          <w:sz w:val="22"/>
          <w:szCs w:val="22"/>
        </w:rPr>
        <w:t>.com</w:t>
      </w:r>
      <w:bookmarkEnd w:id="28"/>
    </w:p>
    <w:p w14:paraId="3C6DE298" w14:textId="32CCA969" w:rsidR="00F22C16" w:rsidRPr="00F22C16" w:rsidRDefault="00F22C16" w:rsidP="00F22C16">
      <w:r w:rsidRPr="00F22C16">
        <w:t>Mục đích chính của một API là cung cấp khả năng truy xuất đến một tập các hàm hay dùng, ví dụ, hàm để vẽ các cửa sổ hay các icon trên màn hình. Các API, cũng như hầu hết các interfaces, đều có tính trừu tượng (abstract). Phần mềm muốn cung cấp truy xuất đến chính nó thông qua các API cho sẵn, phải hiện thực API đó. Trong nhiều trường hợp, một API th</w:t>
      </w:r>
      <w:r w:rsidR="00CC663C">
        <w:t>ường là một phần của bộ SDK (Software Development K</w:t>
      </w:r>
      <w:r w:rsidR="00CC663C" w:rsidRPr="00F22C16">
        <w:t>it</w:t>
      </w:r>
      <w:r w:rsidR="00CC663C">
        <w:t>)</w:t>
      </w:r>
      <w:r w:rsidRPr="00F22C16">
        <w:t>. Một bộ SDK có thể bao gồm một API cũng như các công cụ/</w:t>
      </w:r>
      <w:r w:rsidR="00CC663C">
        <w:t xml:space="preserve"> </w:t>
      </w:r>
      <w:r w:rsidRPr="00F22C16">
        <w:t>phần cứng, vì thế hai thuật ngữ này không thay thế cho nhau được.</w:t>
      </w:r>
    </w:p>
    <w:p w14:paraId="40990367" w14:textId="5035E066" w:rsidR="00A269E6" w:rsidRPr="00D71E7D" w:rsidRDefault="00F22C16" w:rsidP="00D71E7D">
      <w:pPr>
        <w:ind w:firstLine="0"/>
        <w:rPr>
          <w:b/>
        </w:rPr>
      </w:pPr>
      <w:r w:rsidRPr="00D71E7D">
        <w:rPr>
          <w:b/>
        </w:rPr>
        <w:t>Tầm quan trọng của WebAPI</w:t>
      </w:r>
    </w:p>
    <w:p w14:paraId="20812F63" w14:textId="77777777" w:rsidR="00F22C16" w:rsidRPr="00782ECD" w:rsidRDefault="00F22C16" w:rsidP="00D71E7D">
      <w:pPr>
        <w:ind w:firstLine="720"/>
      </w:pPr>
      <w:r w:rsidRPr="00782ECD">
        <w:t>API là khớp nối giữa các thành phần phần mềm.</w:t>
      </w:r>
    </w:p>
    <w:p w14:paraId="1703B6BE" w14:textId="09877A6F" w:rsidR="00F22C16" w:rsidRPr="00782ECD" w:rsidRDefault="00F22C16" w:rsidP="00F22C16">
      <w:pPr>
        <w:ind w:firstLine="0"/>
      </w:pPr>
      <w:r w:rsidRPr="00782ECD">
        <w:t xml:space="preserve">Giả sử </w:t>
      </w:r>
      <w:r w:rsidR="00CC663C">
        <w:t>hệ thống</w:t>
      </w:r>
      <w:r w:rsidRPr="00782ECD">
        <w:t xml:space="preserve"> có một tính năng cần cung cấp cho module khác phần mềm khác thì sẽ mở một API để tác giả của module/ phần mềm truy cập vào.</w:t>
      </w:r>
    </w:p>
    <w:p w14:paraId="04865F55" w14:textId="77777777" w:rsidR="00F22C16" w:rsidRPr="00782ECD" w:rsidRDefault="00F22C16" w:rsidP="00F22C16">
      <w:pPr>
        <w:ind w:firstLine="0"/>
      </w:pPr>
      <w:r w:rsidRPr="00782ECD">
        <w:t>Ví dụ, trên các thiết bị điện toán thì hệ điều hành là phần mềm duy nhất có khả năng truy cập tới các thiết bị phần cứng. Do đó, hệ điều hành sẽ phải cung cấp API để ghi file, đọc file, đọc dữ liệu…. Mỗi ứng dụng khi hoạt động sẽ gọi tới API tương ứng của hệ điều hành.</w:t>
      </w:r>
    </w:p>
    <w:p w14:paraId="6E71957E" w14:textId="57AECA48" w:rsidR="00F22C16" w:rsidRDefault="00F22C16" w:rsidP="00F22C16">
      <w:pPr>
        <w:ind w:firstLine="0"/>
      </w:pPr>
      <w:r w:rsidRPr="00782ECD">
        <w:t>Khi một phần mềm gọi tới API, phần mềm gọi có thể cung cấp dữ liệu đầu vào và đòi hỏi dữ liệu đầu ra từ API hoặc không, nhưng trong mọi trường hợp, phần mềm gọi để có thể tiếp tục hoạt động thì nó cần phần mềm cung cấp phải thực hiện những gì đã cam kết qua API.</w:t>
      </w:r>
      <w:r w:rsidR="00A12300">
        <w:t xml:space="preserve"> </w:t>
      </w:r>
    </w:p>
    <w:p w14:paraId="1680F9B0" w14:textId="77777777" w:rsidR="00F22C16" w:rsidRDefault="00F22C16" w:rsidP="00F22C16">
      <w:pPr>
        <w:ind w:firstLine="0"/>
      </w:pPr>
    </w:p>
    <w:p w14:paraId="6CF7929A" w14:textId="26DC1018" w:rsidR="00F22C16" w:rsidRPr="00782ECD" w:rsidRDefault="00CC663C" w:rsidP="00F22C16">
      <w:pPr>
        <w:pStyle w:val="Heading3"/>
      </w:pPr>
      <w:bookmarkStart w:id="30" w:name="_Toc167279527"/>
      <w:r>
        <w:t>Kiểu dữ liệu JSON</w:t>
      </w:r>
      <w:bookmarkEnd w:id="30"/>
    </w:p>
    <w:p w14:paraId="5568391B" w14:textId="7723EE62" w:rsidR="00F22C16" w:rsidRPr="00782ECD" w:rsidRDefault="00BA2B76" w:rsidP="00F22C16">
      <w:r>
        <w:t xml:space="preserve">JSON là viết tắt của cụm từ </w:t>
      </w:r>
      <w:r w:rsidR="00F22C16" w:rsidRPr="00782ECD">
        <w:t xml:space="preserve">JavaScript Object Notation. </w:t>
      </w:r>
      <w:r>
        <w:t>Có thể hiểu JSON</w:t>
      </w:r>
      <w:r w:rsidR="00F22C16" w:rsidRPr="00782ECD">
        <w:t xml:space="preserve"> giống như một kiểu định dạng dữ liệu theo một quy định. Mà quy định này tất cả hầu hết các ngôn ngữ lập trình đều có thể đọc và hiểu được. Cũng chính vì điều đó mà Json được coi như một tiêu chuẩn mở rộng để có thể trao đổi giữ những thông tin, dữ liệu trên web.</w:t>
      </w:r>
    </w:p>
    <w:p w14:paraId="1A63ACC8" w14:textId="3BD3B67F" w:rsidR="00F22C16" w:rsidRPr="00782ECD" w:rsidRDefault="00F22C16" w:rsidP="00F22C16">
      <w:r w:rsidRPr="00782ECD">
        <w:t xml:space="preserve">Để tạo ra một file Json, người dùng cần phải tuân thủ đúng cú pháp. Đây chính là điều mà tất cả những người dùng đều phải tìm hiểu. Cú pháp chính là điều cơ bản thiết yếu để các </w:t>
      </w:r>
      <w:r w:rsidR="002A240A">
        <w:t>lập trình viên</w:t>
      </w:r>
      <w:r w:rsidRPr="00782ECD">
        <w:t xml:space="preserve"> sử dụng Json. Có hai yếu tố cốt lõi trong mỗi Object chính là Keys và Values.</w:t>
      </w:r>
    </w:p>
    <w:p w14:paraId="7CE844AD" w14:textId="53D2DF54" w:rsidR="00F22C16" w:rsidRPr="00782ECD" w:rsidRDefault="00BA2B76" w:rsidP="00F22C16">
      <w:pPr>
        <w:ind w:firstLine="0"/>
      </w:pPr>
      <w:r>
        <w:rPr>
          <w:b/>
        </w:rPr>
        <w:t>Key</w:t>
      </w:r>
      <w:r w:rsidRPr="00BA2B76">
        <w:t>:</w:t>
      </w:r>
      <w:r>
        <w:t xml:space="preserve"> </w:t>
      </w:r>
      <w:r w:rsidR="00F22C16" w:rsidRPr="00782ECD">
        <w:t>Chắc chắn đã không còn xa lạ đối với người dùng. Nó phải là chuỗi các ký tự được bao quanh bởi dấu ngoặc kép.</w:t>
      </w:r>
    </w:p>
    <w:p w14:paraId="759FA0BF" w14:textId="77777777" w:rsidR="00F22C16" w:rsidRPr="00782ECD" w:rsidRDefault="00F22C16" w:rsidP="00F22C16">
      <w:pPr>
        <w:ind w:firstLine="0"/>
      </w:pPr>
      <w:r w:rsidRPr="00BA2B76">
        <w:rPr>
          <w:b/>
        </w:rPr>
        <w:t>Values</w:t>
      </w:r>
      <w:r w:rsidRPr="00782ECD">
        <w:t>: Chính là một kiểu dữ liệu Json hợp lệ. Nó có thể tồn tại ở các dạng khác nhau như array, object, chuỗi hoặc boolean,… Đôi khi Values còn có thể là số hoặc rỗng.</w:t>
      </w:r>
    </w:p>
    <w:p w14:paraId="12EC91CF" w14:textId="387D2AAD" w:rsidR="00F22C16" w:rsidRPr="00BA2B76" w:rsidRDefault="00F22C16" w:rsidP="00BA2B76">
      <w:pPr>
        <w:ind w:firstLine="0"/>
        <w:rPr>
          <w:b/>
        </w:rPr>
      </w:pPr>
      <w:r w:rsidRPr="00BA2B76">
        <w:rPr>
          <w:b/>
        </w:rPr>
        <w:t xml:space="preserve">Các loại values </w:t>
      </w:r>
    </w:p>
    <w:p w14:paraId="18A261EE" w14:textId="4F933482" w:rsidR="00F22C16" w:rsidRPr="00782ECD" w:rsidRDefault="00F22C16" w:rsidP="00BA2B76">
      <w:pPr>
        <w:ind w:firstLine="720"/>
      </w:pPr>
      <w:r w:rsidRPr="00782ECD">
        <w:t>A</w:t>
      </w:r>
      <w:r w:rsidR="00BA2B76">
        <w:t>rray:</w:t>
      </w:r>
      <w:r w:rsidRPr="00782ECD">
        <w:t xml:space="preserve"> Đây chính là bộ sưu tập values có thứ tự nhất định. Trong Json, nó được bao quanh bởi dấu ngoặc vuông. Mỗi value bên trong đều được phân tách bằng dấu phẩy. Một dạng Values Array có thể chứa Object của Json. Nói một cách dễ hiểu, nó có thể sử dụng cùng khái niệm cặp key/value. Values phổ biến nhất trong Json là gì chúng ta có thể khẳng định ngay là Array.</w:t>
      </w:r>
    </w:p>
    <w:p w14:paraId="2893B5FD" w14:textId="384CBCDD" w:rsidR="00F22C16" w:rsidRPr="00782ECD" w:rsidRDefault="00BA2B76" w:rsidP="00BA2B76">
      <w:pPr>
        <w:ind w:firstLine="720"/>
      </w:pPr>
      <w:r>
        <w:t>Object:</w:t>
      </w:r>
      <w:r w:rsidR="00F22C16" w:rsidRPr="00782ECD">
        <w:t xml:space="preserve"> Một Object có thể chứa cả value lẫn key. Người dùng có thể để dấu hai chấm sau mỗi key và dấu phẩy sau mỗi value. Điều này được dùng để phân biệt giữa mỗi Object. Trong Json, object được coi như một value. Nó phải tuân theo quy tắc tương tự như một Object.</w:t>
      </w:r>
    </w:p>
    <w:p w14:paraId="45B96C2C" w14:textId="6B0DE366" w:rsidR="00F22C16" w:rsidRPr="00782ECD" w:rsidRDefault="00BA2B76" w:rsidP="00BA2B76">
      <w:pPr>
        <w:ind w:firstLine="720"/>
      </w:pPr>
      <w:r>
        <w:t>Chuỗi:</w:t>
      </w:r>
      <w:r w:rsidR="00F22C16" w:rsidRPr="00782ECD">
        <w:t xml:space="preserve"> Chuỗi cũng được biết đến khá nhiều trong các values của Json. Nó là một bộ tập hợp gồm các số 0 và nhiều ký tự Unicode. Chuỗi được bao quanh bởi hai dấu ngoặc kép.</w:t>
      </w:r>
    </w:p>
    <w:p w14:paraId="7577B5D6" w14:textId="77777777" w:rsidR="00F22C16" w:rsidRPr="00782ECD" w:rsidRDefault="00F22C16" w:rsidP="00F22C16">
      <w:pPr>
        <w:ind w:firstLine="0"/>
      </w:pPr>
      <w:r w:rsidRPr="00782ECD">
        <w:t xml:space="preserve">Số - Bên cạnh chuỗi thì số cũng có thể coi như một value. Số trong Json có thể là số nguyên hoặc số thực. </w:t>
      </w:r>
    </w:p>
    <w:p w14:paraId="0C87DB7D" w14:textId="77777777" w:rsidR="00F22C16" w:rsidRPr="00782ECD" w:rsidRDefault="00F22C16" w:rsidP="00F22C16">
      <w:pPr>
        <w:ind w:firstLine="0"/>
      </w:pPr>
      <w:r w:rsidRPr="00782ECD">
        <w:t>Boolean - giá trị True hoặc False</w:t>
      </w:r>
    </w:p>
    <w:p w14:paraId="52FC10EB" w14:textId="77777777" w:rsidR="00F22C16" w:rsidRPr="00782ECD" w:rsidRDefault="00F22C16" w:rsidP="00F22C16">
      <w:pPr>
        <w:ind w:firstLine="0"/>
      </w:pPr>
      <w:r w:rsidRPr="00782ECD">
        <w:t>Rỗng - Rỗng thể hiện không có thông tin</w:t>
      </w:r>
    </w:p>
    <w:p w14:paraId="389D8A1D" w14:textId="77777777" w:rsidR="00F22C16" w:rsidRPr="00F22C16" w:rsidRDefault="00F22C16" w:rsidP="00F22C16">
      <w:pPr>
        <w:spacing w:before="0" w:line="240" w:lineRule="auto"/>
        <w:ind w:firstLine="0"/>
        <w:jc w:val="left"/>
        <w:rPr>
          <w:sz w:val="26"/>
          <w:szCs w:val="26"/>
        </w:rPr>
      </w:pPr>
    </w:p>
    <w:p w14:paraId="7A9B7BAD" w14:textId="7F431C88" w:rsidR="00A269E6" w:rsidRPr="00A269E6" w:rsidRDefault="00F22C16" w:rsidP="00F22C16">
      <w:pPr>
        <w:pStyle w:val="Heading3"/>
        <w:rPr>
          <w:sz w:val="26"/>
        </w:rPr>
      </w:pPr>
      <w:bookmarkStart w:id="31" w:name="_Toc167279528"/>
      <w:r>
        <w:rPr>
          <w:sz w:val="26"/>
        </w:rPr>
        <w:t>Dữ liệu XML</w:t>
      </w:r>
      <w:bookmarkEnd w:id="31"/>
    </w:p>
    <w:p w14:paraId="0BEDD206" w14:textId="77777777" w:rsidR="00F22C16" w:rsidRPr="00D71E7D" w:rsidRDefault="00F22C16" w:rsidP="00C03DAB">
      <w:pPr>
        <w:pStyle w:val="ListParagraph"/>
        <w:numPr>
          <w:ilvl w:val="0"/>
          <w:numId w:val="30"/>
        </w:numPr>
      </w:pPr>
      <w:r w:rsidRPr="00D71E7D">
        <w:t>Định nghĩa</w:t>
      </w:r>
    </w:p>
    <w:p w14:paraId="192BDB8F" w14:textId="43ED8224" w:rsidR="00F22C16" w:rsidRDefault="0054452A" w:rsidP="00F22C16">
      <w:r>
        <w:rPr>
          <w:noProof/>
        </w:rPr>
        <w:lastRenderedPageBreak/>
        <mc:AlternateContent>
          <mc:Choice Requires="wps">
            <w:drawing>
              <wp:anchor distT="0" distB="0" distL="114300" distR="114300" simplePos="0" relativeHeight="251666432" behindDoc="0" locked="0" layoutInCell="1" allowOverlap="1" wp14:anchorId="09A68B0E" wp14:editId="5ACF2AD9">
                <wp:simplePos x="0" y="0"/>
                <wp:positionH relativeFrom="column">
                  <wp:posOffset>-36195</wp:posOffset>
                </wp:positionH>
                <wp:positionV relativeFrom="paragraph">
                  <wp:posOffset>4575175</wp:posOffset>
                </wp:positionV>
                <wp:extent cx="55803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330FD80" w14:textId="4EE4E72C" w:rsidR="00A024B1" w:rsidRPr="0054452A" w:rsidRDefault="00A024B1" w:rsidP="0054452A">
                            <w:pPr>
                              <w:pStyle w:val="Caption"/>
                              <w:rPr>
                                <w:noProof/>
                                <w:sz w:val="22"/>
                                <w:szCs w:val="22"/>
                              </w:rPr>
                            </w:pPr>
                            <w:bookmarkStart w:id="32" w:name="_Toc167322057"/>
                            <w:r w:rsidRPr="0054452A">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3</w:t>
                            </w:r>
                            <w:r w:rsidR="001E131C">
                              <w:rPr>
                                <w:sz w:val="22"/>
                                <w:szCs w:val="22"/>
                              </w:rPr>
                              <w:fldChar w:fldCharType="end"/>
                            </w:r>
                            <w:del w:id="33" w:author="Nhân Phạm" w:date="2024-05-23T01:47:00Z">
                              <w:r w:rsidDel="00A024B1">
                                <w:rPr>
                                  <w:sz w:val="22"/>
                                  <w:szCs w:val="22"/>
                                </w:rPr>
                                <w:fldChar w:fldCharType="begin"/>
                              </w:r>
                              <w:r w:rsidDel="00A024B1">
                                <w:rPr>
                                  <w:sz w:val="22"/>
                                  <w:szCs w:val="22"/>
                                </w:rPr>
                                <w:delInstrText xml:space="preserve"> STYLEREF 1 \s </w:delInstrText>
                              </w:r>
                              <w:r w:rsidDel="00A024B1">
                                <w:rPr>
                                  <w:sz w:val="22"/>
                                  <w:szCs w:val="22"/>
                                </w:rPr>
                                <w:fldChar w:fldCharType="separate"/>
                              </w:r>
                              <w:r w:rsidDel="00A024B1">
                                <w:rPr>
                                  <w:noProof/>
                                  <w:sz w:val="22"/>
                                  <w:szCs w:val="22"/>
                                </w:rPr>
                                <w:delText>2</w:delText>
                              </w:r>
                              <w:r w:rsidDel="00A024B1">
                                <w:rPr>
                                  <w:sz w:val="22"/>
                                  <w:szCs w:val="22"/>
                                </w:rPr>
                                <w:fldChar w:fldCharType="end"/>
                              </w:r>
                              <w:r w:rsidDel="00A024B1">
                                <w:rPr>
                                  <w:sz w:val="22"/>
                                  <w:szCs w:val="22"/>
                                </w:rPr>
                                <w:noBreakHyphen/>
                              </w:r>
                              <w:r w:rsidDel="00A024B1">
                                <w:rPr>
                                  <w:sz w:val="22"/>
                                  <w:szCs w:val="22"/>
                                </w:rPr>
                                <w:fldChar w:fldCharType="begin"/>
                              </w:r>
                              <w:r w:rsidDel="00A024B1">
                                <w:rPr>
                                  <w:sz w:val="22"/>
                                  <w:szCs w:val="22"/>
                                </w:rPr>
                                <w:delInstrText xml:space="preserve"> SEQ Hình \* ARABIC \s 1 </w:delInstrText>
                              </w:r>
                              <w:r w:rsidDel="00A024B1">
                                <w:rPr>
                                  <w:sz w:val="22"/>
                                  <w:szCs w:val="22"/>
                                </w:rPr>
                                <w:fldChar w:fldCharType="separate"/>
                              </w:r>
                              <w:r w:rsidDel="00A024B1">
                                <w:rPr>
                                  <w:noProof/>
                                  <w:sz w:val="22"/>
                                  <w:szCs w:val="22"/>
                                </w:rPr>
                                <w:delText>3</w:delText>
                              </w:r>
                              <w:r w:rsidDel="00A024B1">
                                <w:rPr>
                                  <w:sz w:val="22"/>
                                  <w:szCs w:val="22"/>
                                </w:rPr>
                                <w:fldChar w:fldCharType="end"/>
                              </w:r>
                            </w:del>
                            <w:r w:rsidRPr="0054452A">
                              <w:rPr>
                                <w:sz w:val="22"/>
                                <w:szCs w:val="22"/>
                              </w:rPr>
                              <w:t xml:space="preserve"> Ngôn ngữ đánh dấu XML - </w:t>
                            </w:r>
                            <w:r w:rsidRPr="0054452A">
                              <w:rPr>
                                <w:i/>
                                <w:sz w:val="22"/>
                                <w:szCs w:val="22"/>
                              </w:rPr>
                              <w:t xml:space="preserve">Nguồn: </w:t>
                            </w:r>
                            <w:r>
                              <w:rPr>
                                <w:i/>
                                <w:sz w:val="22"/>
                                <w:szCs w:val="22"/>
                              </w:rPr>
                              <w:t>https://matbao.com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68B0E" id="_x0000_t202" coordsize="21600,21600" o:spt="202" path="m,l,21600r21600,l21600,xe">
                <v:stroke joinstyle="miter"/>
                <v:path gradientshapeok="t" o:connecttype="rect"/>
              </v:shapetype>
              <v:shape id="Text Box 22" o:spid="_x0000_s1026" type="#_x0000_t202" style="position:absolute;left:0;text-align:left;margin-left:-2.85pt;margin-top:360.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TMQIAAG0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" stroked="f">
                <v:textbox style="mso-fit-shape-to-text:t" inset="0,0,0,0">
                  <w:txbxContent>
                    <w:p w14:paraId="2330FD80" w14:textId="4EE4E72C" w:rsidR="00A024B1" w:rsidRPr="0054452A" w:rsidRDefault="00A024B1" w:rsidP="0054452A">
                      <w:pPr>
                        <w:pStyle w:val="Caption"/>
                        <w:rPr>
                          <w:noProof/>
                          <w:sz w:val="22"/>
                          <w:szCs w:val="22"/>
                        </w:rPr>
                      </w:pPr>
                      <w:bookmarkStart w:id="35" w:name="_Toc167322057"/>
                      <w:r w:rsidRPr="0054452A">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3</w:t>
                      </w:r>
                      <w:r w:rsidR="001E131C">
                        <w:rPr>
                          <w:sz w:val="22"/>
                          <w:szCs w:val="22"/>
                        </w:rPr>
                        <w:fldChar w:fldCharType="end"/>
                      </w:r>
                      <w:del w:id="36" w:author="Nhân Phạm" w:date="2024-05-23T01:47:00Z">
                        <w:r w:rsidDel="00A024B1">
                          <w:rPr>
                            <w:sz w:val="22"/>
                            <w:szCs w:val="22"/>
                          </w:rPr>
                          <w:fldChar w:fldCharType="begin"/>
                        </w:r>
                        <w:r w:rsidDel="00A024B1">
                          <w:rPr>
                            <w:sz w:val="22"/>
                            <w:szCs w:val="22"/>
                          </w:rPr>
                          <w:delInstrText xml:space="preserve"> STYLEREF 1 \s </w:delInstrText>
                        </w:r>
                        <w:r w:rsidDel="00A024B1">
                          <w:rPr>
                            <w:sz w:val="22"/>
                            <w:szCs w:val="22"/>
                          </w:rPr>
                          <w:fldChar w:fldCharType="separate"/>
                        </w:r>
                        <w:r w:rsidDel="00A024B1">
                          <w:rPr>
                            <w:noProof/>
                            <w:sz w:val="22"/>
                            <w:szCs w:val="22"/>
                          </w:rPr>
                          <w:delText>2</w:delText>
                        </w:r>
                        <w:r w:rsidDel="00A024B1">
                          <w:rPr>
                            <w:sz w:val="22"/>
                            <w:szCs w:val="22"/>
                          </w:rPr>
                          <w:fldChar w:fldCharType="end"/>
                        </w:r>
                        <w:r w:rsidDel="00A024B1">
                          <w:rPr>
                            <w:sz w:val="22"/>
                            <w:szCs w:val="22"/>
                          </w:rPr>
                          <w:noBreakHyphen/>
                        </w:r>
                        <w:r w:rsidDel="00A024B1">
                          <w:rPr>
                            <w:sz w:val="22"/>
                            <w:szCs w:val="22"/>
                          </w:rPr>
                          <w:fldChar w:fldCharType="begin"/>
                        </w:r>
                        <w:r w:rsidDel="00A024B1">
                          <w:rPr>
                            <w:sz w:val="22"/>
                            <w:szCs w:val="22"/>
                          </w:rPr>
                          <w:delInstrText xml:space="preserve"> SEQ Hình \* ARABIC \s 1 </w:delInstrText>
                        </w:r>
                        <w:r w:rsidDel="00A024B1">
                          <w:rPr>
                            <w:sz w:val="22"/>
                            <w:szCs w:val="22"/>
                          </w:rPr>
                          <w:fldChar w:fldCharType="separate"/>
                        </w:r>
                        <w:r w:rsidDel="00A024B1">
                          <w:rPr>
                            <w:noProof/>
                            <w:sz w:val="22"/>
                            <w:szCs w:val="22"/>
                          </w:rPr>
                          <w:delText>3</w:delText>
                        </w:r>
                        <w:r w:rsidDel="00A024B1">
                          <w:rPr>
                            <w:sz w:val="22"/>
                            <w:szCs w:val="22"/>
                          </w:rPr>
                          <w:fldChar w:fldCharType="end"/>
                        </w:r>
                      </w:del>
                      <w:r w:rsidRPr="0054452A">
                        <w:rPr>
                          <w:sz w:val="22"/>
                          <w:szCs w:val="22"/>
                        </w:rPr>
                        <w:t xml:space="preserve"> Ngôn ngữ đánh dấu XML - </w:t>
                      </w:r>
                      <w:r w:rsidRPr="0054452A">
                        <w:rPr>
                          <w:i/>
                          <w:sz w:val="22"/>
                          <w:szCs w:val="22"/>
                        </w:rPr>
                        <w:t xml:space="preserve">Nguồn: </w:t>
                      </w:r>
                      <w:r>
                        <w:rPr>
                          <w:i/>
                          <w:sz w:val="22"/>
                          <w:szCs w:val="22"/>
                        </w:rPr>
                        <w:t>https://matbao.com</w:t>
                      </w:r>
                      <w:bookmarkEnd w:id="35"/>
                    </w:p>
                  </w:txbxContent>
                </v:textbox>
                <w10:wrap type="square"/>
              </v:shape>
            </w:pict>
          </mc:Fallback>
        </mc:AlternateContent>
      </w:r>
      <w:r>
        <w:rPr>
          <w:noProof/>
        </w:rPr>
        <w:drawing>
          <wp:anchor distT="0" distB="0" distL="114300" distR="114300" simplePos="0" relativeHeight="251664384" behindDoc="0" locked="0" layoutInCell="1" allowOverlap="1" wp14:anchorId="70D1E862" wp14:editId="3089D538">
            <wp:simplePos x="0" y="0"/>
            <wp:positionH relativeFrom="column">
              <wp:posOffset>-36250</wp:posOffset>
            </wp:positionH>
            <wp:positionV relativeFrom="paragraph">
              <wp:posOffset>1170222</wp:posOffset>
            </wp:positionV>
            <wp:extent cx="5580380" cy="3348355"/>
            <wp:effectExtent l="0" t="0" r="127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jpeg"/>
                    <pic:cNvPicPr/>
                  </pic:nvPicPr>
                  <pic:blipFill>
                    <a:blip r:embed="rId27">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14:sizeRelH relativeFrom="page">
              <wp14:pctWidth>0</wp14:pctWidth>
            </wp14:sizeRelH>
            <wp14:sizeRelV relativeFrom="page">
              <wp14:pctHeight>0</wp14:pctHeight>
            </wp14:sizeRelV>
          </wp:anchor>
        </w:drawing>
      </w:r>
      <w:r w:rsidR="00F22C16" w:rsidRPr="00782ECD">
        <w:t xml:space="preserve">Cùng giống như JSON, XML là một ngôn ngữ đánh dấu. XML được viết tắt từ tên eXtensible Markup Language, có nghĩa là ngôn ngữ đánh dấu mở rộng. Ngôn ngữ này được World Wide Web Consortium (W3C) kiến nghị tạo nên để góp phần xây dựng các API Service. XML có khả năng truyền dữ liệu và đọc dịch nhiều loại dữ liệu khác nhau. API sẽ trả kết quả về dạng XML để các hệ thống khác nhau có thể </w:t>
      </w:r>
      <w:r>
        <w:t>giao tiếp</w:t>
      </w:r>
      <w:r w:rsidR="00F22C16" w:rsidRPr="00782ECD">
        <w:t xml:space="preserve"> với nhau được.</w:t>
      </w:r>
    </w:p>
    <w:p w14:paraId="2433277C" w14:textId="0FD4DE9F" w:rsidR="0054452A" w:rsidRDefault="0054452A" w:rsidP="0054452A">
      <w:pPr>
        <w:jc w:val="center"/>
      </w:pPr>
    </w:p>
    <w:p w14:paraId="129660F5" w14:textId="4292AEB4" w:rsidR="00F22C16" w:rsidRPr="00782ECD" w:rsidRDefault="00F22C16" w:rsidP="00F22C16">
      <w:r w:rsidRPr="00782ECD">
        <w:t xml:space="preserve"> Nếu mô tả một cách đơn giản hơn thì XML giống như một máy phiên dịch ngôn ngữ giữa các hệ thống với nhau vậy. Ngoài chức năng thông dịch, nó còn giúp đơn giản hóa dữ liệu giữa các platform và hệ thống khác nhau. XML cũng có thể được dùng như một kho lưu trữ các dữ liệu đã trao đổi.</w:t>
      </w:r>
    </w:p>
    <w:p w14:paraId="2E12574B" w14:textId="77777777" w:rsidR="00F22C16" w:rsidRPr="00D71E7D" w:rsidRDefault="00F22C16" w:rsidP="00C03DAB">
      <w:pPr>
        <w:pStyle w:val="ListParagraph"/>
        <w:numPr>
          <w:ilvl w:val="0"/>
          <w:numId w:val="30"/>
        </w:numPr>
      </w:pPr>
      <w:r w:rsidRPr="00D71E7D">
        <w:t>Đặc điểm</w:t>
      </w:r>
    </w:p>
    <w:p w14:paraId="10ABAC3E" w14:textId="77777777" w:rsidR="00F22C16" w:rsidRPr="00782ECD" w:rsidRDefault="00F22C16" w:rsidP="00F22C16">
      <w:r w:rsidRPr="00782ECD">
        <w:t>XML được dùng cho những loại dữ liệu có cấu trúc. XML có cấu tạo trực quan khá giống với HTML, nhưng vẫn khác nhau ở nhiều điểm. Có thể nói, XML là cầu nối để đưa HTML đến với XHTML.</w:t>
      </w:r>
    </w:p>
    <w:p w14:paraId="24FB91C1" w14:textId="6164B8D0" w:rsidR="00F22C16" w:rsidRPr="00782ECD" w:rsidRDefault="00F22C16" w:rsidP="00F22C16">
      <w:r w:rsidRPr="00782ECD">
        <w:t>Tuy XML tồn tại như một dạng văn bản nhưng nó không dùng để đọc, nó chỉ giúp các hệ thống khác nhau có</w:t>
      </w:r>
      <w:r w:rsidR="00BA2B76">
        <w:t xml:space="preserve"> thể thấu hiểu lẫn nhau. </w:t>
      </w:r>
    </w:p>
    <w:p w14:paraId="62135AAC" w14:textId="4CDBDE9A" w:rsidR="00F22C16" w:rsidRPr="00782ECD" w:rsidRDefault="00F22C16" w:rsidP="00F22C16">
      <w:r w:rsidRPr="00782ECD">
        <w:t>Vậy định dạng XML là gì? XML có nhiều cách để định dạng khác nhau, dưới đ</w:t>
      </w:r>
      <w:r w:rsidR="002A240A">
        <w:t>ây là một số định dạng phổ biến</w:t>
      </w:r>
    </w:p>
    <w:p w14:paraId="1B8A7637" w14:textId="77777777" w:rsidR="00F22C16" w:rsidRPr="00782ECD" w:rsidRDefault="00F22C16" w:rsidP="00BA2B76">
      <w:r w:rsidRPr="00782ECD">
        <w:lastRenderedPageBreak/>
        <w:t>RSS và ATOM: Chúng đều dùng để mô tả cách làm thế nào mà ứng dụng đọc xử lý được nguồn cấp web.</w:t>
      </w:r>
    </w:p>
    <w:p w14:paraId="29E5EDE1" w14:textId="77777777" w:rsidR="00F22C16" w:rsidRPr="00782ECD" w:rsidRDefault="00F22C16" w:rsidP="00BA2B76">
      <w:r w:rsidRPr="00782ECD">
        <w:t>Microsoft .NET: Hệ thống này sẽ sử dụng XML cho các file cấu hình của nó.</w:t>
      </w:r>
    </w:p>
    <w:p w14:paraId="74E398AB" w14:textId="77777777" w:rsidR="00F22C16" w:rsidRPr="00782ECD" w:rsidRDefault="00F22C16" w:rsidP="00F22C16">
      <w:pPr>
        <w:ind w:firstLine="0"/>
      </w:pPr>
      <w:r w:rsidRPr="00782ECD">
        <w:t>Các phiên bản kể từ Microsoft Office 2007: Chúng sử dụng XML làm cơ sở cho cấu trúc tài liệu. Ký hiệu “X” trong định dạng tài liệu Word .DOCX cũng xuất phát từ đây.</w:t>
      </w:r>
    </w:p>
    <w:p w14:paraId="5A64C058" w14:textId="77777777" w:rsidR="00F22C16" w:rsidRPr="00D71E7D" w:rsidRDefault="00F22C16" w:rsidP="00C03DAB">
      <w:pPr>
        <w:pStyle w:val="ListParagraph"/>
        <w:numPr>
          <w:ilvl w:val="0"/>
          <w:numId w:val="30"/>
        </w:numPr>
      </w:pPr>
      <w:r w:rsidRPr="00D71E7D">
        <w:t>Khả năng đọc</w:t>
      </w:r>
    </w:p>
    <w:p w14:paraId="6633E348" w14:textId="19CDB91E" w:rsidR="00F22C16" w:rsidRPr="00782ECD" w:rsidRDefault="00F22C16" w:rsidP="00F22C16">
      <w:r w:rsidRPr="00782ECD">
        <w:t xml:space="preserve">Tuy file XML không được dùng để đọc trực tiếp nhưng nó vẫn vô cùng hữu ích đối với các nhà phân tích dữ liệu. Trước mỗi thông tin quan trọng trong XML đều có tag name đầy đủ với ký tự text thân thiện, phù hợp với khả năng đọc hiểu của con người chứ không chỉ là ngôn ngữ máy tính khô khan. Các thông tin được sắp xếp gọn gàng và có tổ chức nên </w:t>
      </w:r>
      <w:r w:rsidR="002A240A">
        <w:t>chúng ta</w:t>
      </w:r>
      <w:r w:rsidRPr="00782ECD">
        <w:t xml:space="preserve"> có thể nhanh chóng tra cứu khi cần thiết. Ngoài ra, ngôn ngữ XML tương thích với hầu hết các loại dữ liệu, tạo nên sự trao đổi nhanh chóng giữa máy tính và file cần xử lý.</w:t>
      </w:r>
    </w:p>
    <w:p w14:paraId="6FA32FE6" w14:textId="77777777" w:rsidR="00F22C16" w:rsidRPr="00D71E7D" w:rsidRDefault="00F22C16" w:rsidP="00C03DAB">
      <w:pPr>
        <w:pStyle w:val="ListParagraph"/>
        <w:numPr>
          <w:ilvl w:val="0"/>
          <w:numId w:val="30"/>
        </w:numPr>
      </w:pPr>
      <w:r w:rsidRPr="00D71E7D">
        <w:t>Khả năng tương thích</w:t>
      </w:r>
    </w:p>
    <w:p w14:paraId="6271763A" w14:textId="6750821D" w:rsidR="00F22C16" w:rsidRPr="00782ECD" w:rsidRDefault="00F22C16" w:rsidP="00F22C16">
      <w:r w:rsidRPr="00782ECD">
        <w:t xml:space="preserve">Các file XML mang tính độc lập. Điều này có nghĩa là </w:t>
      </w:r>
      <w:r w:rsidR="002A240A">
        <w:t>chúng ta</w:t>
      </w:r>
      <w:r w:rsidRPr="00782ECD">
        <w:t xml:space="preserve"> có thể tùy ý di chuyển chúng và sử dụng ở bất cứ vị trí, điều kiện nào. Điều kiện cần thiết để sử dụng XML là phải có phần mềm xử lý. Khi đó </w:t>
      </w:r>
      <w:r w:rsidR="002A240A">
        <w:t>chúng ta</w:t>
      </w:r>
      <w:r w:rsidRPr="00782ECD">
        <w:t xml:space="preserve"> có thể lưu trữ và truyền đi dữ liệu của mình.</w:t>
      </w:r>
    </w:p>
    <w:p w14:paraId="35D169A9" w14:textId="77777777" w:rsidR="00F22C16" w:rsidRPr="00D71E7D" w:rsidRDefault="00F22C16" w:rsidP="00C03DAB">
      <w:pPr>
        <w:pStyle w:val="ListParagraph"/>
        <w:numPr>
          <w:ilvl w:val="0"/>
          <w:numId w:val="30"/>
        </w:numPr>
      </w:pPr>
      <w:r w:rsidRPr="00D71E7D">
        <w:t>Khả năng tùy chỉnh</w:t>
      </w:r>
    </w:p>
    <w:p w14:paraId="16165831" w14:textId="0DB0C59D" w:rsidR="00F22C16" w:rsidRDefault="00F22C16" w:rsidP="00F22C16">
      <w:r w:rsidRPr="00782ECD">
        <w:t xml:space="preserve">XML là một loại ngôn ngữ đánh dấu mở rộng. Vì thế nó cho phép người dùng thoải mái tạo các tag riêng hoặc sử dụng các tag có sẵn từ người khác. Điều kiện để sử dụng tag của người khác cũng rất đơn giản. </w:t>
      </w:r>
      <w:r w:rsidR="002A240A">
        <w:t>Chúng ta</w:t>
      </w:r>
      <w:r w:rsidRPr="00782ECD">
        <w:t xml:space="preserve"> chỉ cần đảm bảo có ngôn ngữ tự nhiên của domain và chúng sở hữu đầy đủ các tính năng cần thiết. Số lượng tag được tạo cũng sẽ không bị giới hạn trong XML</w:t>
      </w:r>
    </w:p>
    <w:p w14:paraId="1044FA3F" w14:textId="762CBF89" w:rsidR="00F22C16" w:rsidRDefault="00F22C16" w:rsidP="00F22C16">
      <w:pPr>
        <w:pStyle w:val="Heading2"/>
      </w:pPr>
      <w:bookmarkStart w:id="34" w:name="_Toc167279529"/>
      <w:r>
        <w:t>Tổng quan về Angular Framework</w:t>
      </w:r>
      <w:bookmarkEnd w:id="34"/>
      <w:sdt>
        <w:sdtPr>
          <w:id w:val="575782442"/>
          <w:citation/>
        </w:sdtPr>
        <w:sdtEndPr/>
        <w:sdtContent>
          <w:r w:rsidR="003255A1">
            <w:fldChar w:fldCharType="begin"/>
          </w:r>
          <w:r w:rsidR="003255A1">
            <w:instrText xml:space="preserve"> CITATION Ang24 \l 1033 </w:instrText>
          </w:r>
          <w:r w:rsidR="003255A1">
            <w:fldChar w:fldCharType="separate"/>
          </w:r>
          <w:r w:rsidR="003255A1">
            <w:rPr>
              <w:noProof/>
            </w:rPr>
            <w:t xml:space="preserve"> [2]</w:t>
          </w:r>
          <w:r w:rsidR="003255A1">
            <w:fldChar w:fldCharType="end"/>
          </w:r>
        </w:sdtContent>
      </w:sdt>
    </w:p>
    <w:p w14:paraId="76DBA110" w14:textId="62BED933" w:rsidR="00F22C16" w:rsidRDefault="00F22C16" w:rsidP="00F22C16">
      <w:pPr>
        <w:pStyle w:val="Heading3"/>
      </w:pPr>
      <w:bookmarkStart w:id="35" w:name="_Toc167279530"/>
      <w:r>
        <w:t>Định nghĩa Angular Framework</w:t>
      </w:r>
      <w:bookmarkEnd w:id="35"/>
    </w:p>
    <w:p w14:paraId="3B2ED2F7" w14:textId="31911DFA" w:rsidR="00F22C16" w:rsidRPr="00F22C16" w:rsidRDefault="00F22C16" w:rsidP="00F22C16">
      <w:r w:rsidRPr="00F22C16">
        <w:t>Angular là một mã nguồn mở (open source) hay Javascript framework hoàn toàn miễn phí chuyên dụng dành cho công việc viết giao diện web. Đây là sản phẩm được viết b</w:t>
      </w:r>
      <w:r w:rsidR="00AC6330">
        <w:t>ởi Misko Hevery và Adam Abrons</w:t>
      </w:r>
      <w:r w:rsidRPr="00F22C16">
        <w:t>. Sau đó, Angular chính thức được phát triển và duy trì bởi Google từ năm 2009.</w:t>
      </w:r>
    </w:p>
    <w:p w14:paraId="348975B9" w14:textId="77777777" w:rsidR="00F22C16" w:rsidRPr="00F22C16" w:rsidRDefault="00F22C16" w:rsidP="00F22C16">
      <w:pPr>
        <w:keepNext/>
        <w:jc w:val="center"/>
      </w:pPr>
      <w:r w:rsidRPr="00F22C16">
        <w:rPr>
          <w:noProof/>
        </w:rPr>
        <w:lastRenderedPageBreak/>
        <w:drawing>
          <wp:inline distT="0" distB="0" distL="0" distR="0" wp14:anchorId="31E85C36" wp14:editId="3A26542A">
            <wp:extent cx="4328789" cy="2889710"/>
            <wp:effectExtent l="0" t="0" r="0" b="6350"/>
            <wp:docPr id="16" name="Picture 16" descr="Angular hoàn toàn miễn phí chuyên dụng dành cho công việc viết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962577553485824" descr="Angular hoàn toàn miễn phí chuyên dụng dành cho công việc viết giao diện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377" cy="2898113"/>
                    </a:xfrm>
                    <a:prstGeom prst="rect">
                      <a:avLst/>
                    </a:prstGeom>
                    <a:noFill/>
                    <a:ln>
                      <a:noFill/>
                    </a:ln>
                  </pic:spPr>
                </pic:pic>
              </a:graphicData>
            </a:graphic>
          </wp:inline>
        </w:drawing>
      </w:r>
    </w:p>
    <w:p w14:paraId="254A68F8" w14:textId="3E405621" w:rsidR="00F22C16" w:rsidRPr="00F22C16" w:rsidRDefault="00F22C16" w:rsidP="00F22C16">
      <w:pPr>
        <w:pStyle w:val="Caption"/>
        <w:rPr>
          <w:sz w:val="22"/>
          <w:szCs w:val="22"/>
        </w:rPr>
      </w:pPr>
      <w:bookmarkStart w:id="36" w:name="_Toc167322058"/>
      <w:r w:rsidRPr="00F22C16">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4</w:t>
      </w:r>
      <w:r w:rsidR="001E131C">
        <w:rPr>
          <w:sz w:val="22"/>
          <w:szCs w:val="22"/>
        </w:rPr>
        <w:fldChar w:fldCharType="end"/>
      </w:r>
      <w:del w:id="37"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2</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4</w:delText>
        </w:r>
        <w:r w:rsidR="00A024B1" w:rsidDel="00A024B1">
          <w:rPr>
            <w:sz w:val="22"/>
            <w:szCs w:val="22"/>
          </w:rPr>
          <w:fldChar w:fldCharType="end"/>
        </w:r>
      </w:del>
      <w:r w:rsidRPr="00F22C16">
        <w:rPr>
          <w:sz w:val="22"/>
          <w:szCs w:val="22"/>
        </w:rPr>
        <w:t xml:space="preserve"> Angular framework</w:t>
      </w:r>
      <w:r w:rsidR="0054452A">
        <w:rPr>
          <w:sz w:val="22"/>
          <w:szCs w:val="22"/>
        </w:rPr>
        <w:t xml:space="preserve"> </w:t>
      </w:r>
      <w:r w:rsidR="0054452A">
        <w:rPr>
          <w:i/>
          <w:sz w:val="22"/>
          <w:szCs w:val="22"/>
        </w:rPr>
        <w:t>Nguồn: https://angular.io</w:t>
      </w:r>
      <w:bookmarkEnd w:id="36"/>
    </w:p>
    <w:p w14:paraId="0E602ADF" w14:textId="77777777" w:rsidR="00F22C16" w:rsidRPr="00F22C16" w:rsidRDefault="00F22C16" w:rsidP="00F22C16">
      <w:r w:rsidRPr="00F22C16">
        <w:t>Hiểu theo cách đơn giản, Angular là khung làm việc của Javascript MVC phía client (máy khách) với mục đích phát triển ứng dụng web động. Angular được xem là framework frontend mạnh mẽ và vô cùng chuyên dụng bởi các lập trình viên thực hiện việc cắt HTML cao cấp.</w:t>
      </w:r>
    </w:p>
    <w:p w14:paraId="24683181" w14:textId="77777777" w:rsidR="00F22C16" w:rsidRPr="00782ECD" w:rsidRDefault="00F22C16" w:rsidP="00F22C16">
      <w:r w:rsidRPr="00782ECD">
        <w:t>Angular là một nền tảng phát triển được xây dựng dựa trên Javascript, có khả năng mở rộng quy mô không chỉ các dự án của một nhà phát triển mà còn các ứng dụng cấp doanh nghiệp, nó bao gồm:</w:t>
      </w:r>
    </w:p>
    <w:p w14:paraId="4C3FDAE2" w14:textId="77777777" w:rsidR="00F22C16" w:rsidRPr="00782ECD" w:rsidRDefault="00F22C16" w:rsidP="00C03DAB">
      <w:pPr>
        <w:pStyle w:val="ListParagraph"/>
        <w:numPr>
          <w:ilvl w:val="0"/>
          <w:numId w:val="9"/>
        </w:numPr>
      </w:pPr>
      <w:r w:rsidRPr="00782ECD">
        <w:t>Một khuôn khổ xây dựng ứng dụng web có khả năng mở rộng dựa trên các thành phần.</w:t>
      </w:r>
    </w:p>
    <w:p w14:paraId="48BCF2B5" w14:textId="77777777" w:rsidR="00F22C16" w:rsidRPr="00782ECD" w:rsidRDefault="00F22C16" w:rsidP="00C03DAB">
      <w:pPr>
        <w:pStyle w:val="ListParagraph"/>
        <w:numPr>
          <w:ilvl w:val="0"/>
          <w:numId w:val="9"/>
        </w:numPr>
      </w:pPr>
      <w:r w:rsidRPr="00782ECD">
        <w:t>Một bộ sưu tập thư viện tốt sẽ được tích hợp nhiều tính năng như quản lý biểu mẫu, định tuyến, giao tiếp máy khách-máy chủ.</w:t>
      </w:r>
    </w:p>
    <w:p w14:paraId="13B7E518" w14:textId="19A18ED2" w:rsidR="00F22C16" w:rsidRPr="00782ECD" w:rsidRDefault="00F22C16" w:rsidP="00C03DAB">
      <w:pPr>
        <w:pStyle w:val="ListParagraph"/>
        <w:numPr>
          <w:ilvl w:val="0"/>
          <w:numId w:val="9"/>
        </w:numPr>
      </w:pPr>
      <w:r w:rsidRPr="00782ECD">
        <w:t xml:space="preserve">Một bộ công cụ dành riêng cho nhà phát triển để </w:t>
      </w:r>
      <w:r w:rsidR="002A240A">
        <w:t>chúng ta</w:t>
      </w:r>
      <w:r w:rsidRPr="00782ECD">
        <w:t xml:space="preserve"> có thể phát triển, xây dựng và cập nhật nhanh chóng các bộ mã.</w:t>
      </w:r>
    </w:p>
    <w:p w14:paraId="10DC8D4F" w14:textId="77777777" w:rsidR="00F22C16" w:rsidRDefault="00F22C16" w:rsidP="00F22C16">
      <w:r w:rsidRPr="00782ECD">
        <w:t>AngularJS được viết bằng Javascript và là từ dùng để nói đến Angular 1 (ra đời vào năm 2009). Angular 2 ( ra đời năm 2016) trở nên sẽ được gọi chung là Angular và được viết bởi phiên bản nâng cao của Javascript. Angular có sự thay đổi nhiều từ AngularJS, do đó cấu trúc của chúng khác nhau hoàn toàn.</w:t>
      </w:r>
    </w:p>
    <w:p w14:paraId="64B238A8" w14:textId="243463F8" w:rsidR="00F22C16" w:rsidRPr="00782ECD" w:rsidRDefault="00F22C16" w:rsidP="00F22C16">
      <w:pPr>
        <w:pStyle w:val="Heading3"/>
      </w:pPr>
      <w:bookmarkStart w:id="38" w:name="_Toc167279531"/>
      <w:r>
        <w:t>Lịch sử phát triển</w:t>
      </w:r>
      <w:bookmarkEnd w:id="38"/>
    </w:p>
    <w:p w14:paraId="49E43DFB" w14:textId="77777777" w:rsidR="00F22C16" w:rsidRPr="00F22C16" w:rsidRDefault="00F22C16" w:rsidP="00F22C16">
      <w:pPr>
        <w:ind w:left="720" w:firstLine="0"/>
      </w:pPr>
      <w:r w:rsidRPr="00F22C16">
        <w:t>14/09/2016: Angular 2 – Initial Version of Angular</w:t>
      </w:r>
    </w:p>
    <w:p w14:paraId="542A9CBA" w14:textId="77777777" w:rsidR="00F22C16" w:rsidRPr="00F22C16" w:rsidRDefault="00F22C16" w:rsidP="00F22C16">
      <w:pPr>
        <w:ind w:left="720" w:firstLine="0"/>
      </w:pPr>
      <w:r w:rsidRPr="00F22C16">
        <w:t>23/03/2017: Angular 4 – Version 4: giảm thiểu code được tạo ra, giảm xuống 60% kích thước tệp được đóng gói, đẩy nhanh quá trình phát triển ứng dụng.</w:t>
      </w:r>
    </w:p>
    <w:p w14:paraId="01CB5D8C" w14:textId="77777777" w:rsidR="00F22C16" w:rsidRPr="00F22C16" w:rsidRDefault="00F22C16" w:rsidP="00F22C16">
      <w:pPr>
        <w:ind w:left="720" w:firstLine="0"/>
      </w:pPr>
      <w:r w:rsidRPr="00F22C16">
        <w:lastRenderedPageBreak/>
        <w:t>11/11/2017: Angular 5 – Version 5: sử dụng HTTPClient thay HTTP, công cụ build optimizer được tích hợp sẵn vào trong CLI, …</w:t>
      </w:r>
    </w:p>
    <w:p w14:paraId="71D06C65" w14:textId="77777777" w:rsidR="00F22C16" w:rsidRPr="00F22C16" w:rsidRDefault="00F22C16" w:rsidP="00F22C16">
      <w:pPr>
        <w:ind w:left="720" w:firstLine="0"/>
      </w:pPr>
      <w:r w:rsidRPr="00F22C16">
        <w:t>03/05/2018: Angular 6 – Version 6: Cập nhật CLI, command line interface, Multiple Validators, …</w:t>
      </w:r>
    </w:p>
    <w:p w14:paraId="63DB42CC" w14:textId="77777777" w:rsidR="00F22C16" w:rsidRPr="00F22C16" w:rsidRDefault="00F22C16" w:rsidP="00F22C16">
      <w:pPr>
        <w:ind w:left="720" w:firstLine="0"/>
      </w:pPr>
      <w:r w:rsidRPr="00F22C16">
        <w:t>18/10/2018: Angular 7 – Version 7: ScrollingModule scroll load dữ liệu, dùng Drag and Drop, cập nhật RxJS 6.3, …</w:t>
      </w:r>
    </w:p>
    <w:p w14:paraId="6D9E7070" w14:textId="77777777" w:rsidR="00F22C16" w:rsidRPr="00F22C16" w:rsidRDefault="00F22C16" w:rsidP="00F22C16">
      <w:pPr>
        <w:ind w:left="720" w:firstLine="0"/>
      </w:pPr>
      <w:r w:rsidRPr="00F22C16">
        <w:t>25/08/2019: Angular 8 – Version 8: CLI workflow improvements, Dynamic imports for lazy routes ….</w:t>
      </w:r>
    </w:p>
    <w:p w14:paraId="724C5AD7" w14:textId="77777777" w:rsidR="00F22C16" w:rsidRPr="00F22C16" w:rsidRDefault="00F22C16" w:rsidP="00F22C16">
      <w:pPr>
        <w:ind w:left="720" w:firstLine="0"/>
      </w:pPr>
      <w:r w:rsidRPr="00F22C16">
        <w:t>06/02/2020: Angular 9.0: di chuyển tất cả các ứng dụng để sử dụng trình biên dịch Ivy và thời gian chạy theo mặc định, dùng TypeScript 3.6 và 3.7</w:t>
      </w:r>
    </w:p>
    <w:p w14:paraId="7645E882" w14:textId="77777777" w:rsidR="00F22C16" w:rsidRPr="00F22C16" w:rsidRDefault="00F22C16" w:rsidP="00F22C16">
      <w:pPr>
        <w:ind w:left="720" w:firstLine="0"/>
      </w:pPr>
      <w:r w:rsidRPr="00F22C16">
        <w:t>25/03/2020: Angular 9.1</w:t>
      </w:r>
    </w:p>
    <w:p w14:paraId="72F5AD8C" w14:textId="77777777" w:rsidR="00F22C16" w:rsidRPr="00F22C16" w:rsidRDefault="00F22C16" w:rsidP="00F22C16">
      <w:pPr>
        <w:ind w:left="720" w:firstLine="0"/>
      </w:pPr>
      <w:r w:rsidRPr="00F22C16">
        <w:t>08/04/2020: Angular 10 – Beta Version</w:t>
      </w:r>
    </w:p>
    <w:p w14:paraId="489C0492" w14:textId="6E64AF13" w:rsidR="00F22C16" w:rsidRPr="00DF050B" w:rsidRDefault="00F22C16" w:rsidP="00F22C16">
      <w:pPr>
        <w:pStyle w:val="Heading3"/>
        <w:rPr>
          <w:sz w:val="26"/>
        </w:rPr>
      </w:pPr>
      <w:bookmarkStart w:id="39" w:name="_Toc167279532"/>
      <w:r>
        <w:rPr>
          <w:sz w:val="26"/>
        </w:rPr>
        <w:t>Các thành phần cơ bản</w:t>
      </w:r>
      <w:bookmarkEnd w:id="39"/>
    </w:p>
    <w:p w14:paraId="40DDF386" w14:textId="5DA60676" w:rsidR="00F22C16" w:rsidRPr="00D71E7D" w:rsidRDefault="0054452A" w:rsidP="00C03DAB">
      <w:pPr>
        <w:pStyle w:val="ListParagraph"/>
        <w:numPr>
          <w:ilvl w:val="0"/>
          <w:numId w:val="32"/>
        </w:numPr>
      </w:pPr>
      <w:r>
        <w:rPr>
          <w:noProof/>
        </w:rPr>
        <mc:AlternateContent>
          <mc:Choice Requires="wps">
            <w:drawing>
              <wp:anchor distT="0" distB="0" distL="114300" distR="114300" simplePos="0" relativeHeight="251669504" behindDoc="0" locked="0" layoutInCell="1" allowOverlap="1" wp14:anchorId="4552D700" wp14:editId="1CF05910">
                <wp:simplePos x="0" y="0"/>
                <wp:positionH relativeFrom="column">
                  <wp:posOffset>790575</wp:posOffset>
                </wp:positionH>
                <wp:positionV relativeFrom="paragraph">
                  <wp:posOffset>3365500</wp:posOffset>
                </wp:positionV>
                <wp:extent cx="4389120" cy="635"/>
                <wp:effectExtent l="0" t="0" r="0" b="635"/>
                <wp:wrapTopAndBottom/>
                <wp:docPr id="25" name="Text Box 25"/>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720C9F9D" w14:textId="2BAD8A2F" w:rsidR="00A024B1" w:rsidRPr="0054452A" w:rsidRDefault="00A024B1" w:rsidP="0054452A">
                            <w:pPr>
                              <w:pStyle w:val="Caption"/>
                              <w:rPr>
                                <w:noProof/>
                                <w:sz w:val="22"/>
                                <w:szCs w:val="22"/>
                              </w:rPr>
                            </w:pPr>
                            <w:bookmarkStart w:id="40" w:name="_Toc167322059"/>
                            <w:r w:rsidRPr="0054452A">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5</w:t>
                            </w:r>
                            <w:r w:rsidR="001E131C">
                              <w:rPr>
                                <w:sz w:val="22"/>
                                <w:szCs w:val="22"/>
                              </w:rPr>
                              <w:fldChar w:fldCharType="end"/>
                            </w:r>
                            <w:del w:id="41" w:author="Nhân Phạm" w:date="2024-05-23T01:47:00Z">
                              <w:r w:rsidDel="00A024B1">
                                <w:rPr>
                                  <w:sz w:val="22"/>
                                  <w:szCs w:val="22"/>
                                </w:rPr>
                                <w:fldChar w:fldCharType="begin"/>
                              </w:r>
                              <w:r w:rsidDel="00A024B1">
                                <w:rPr>
                                  <w:sz w:val="22"/>
                                  <w:szCs w:val="22"/>
                                </w:rPr>
                                <w:delInstrText xml:space="preserve"> STYLEREF 1 \s </w:delInstrText>
                              </w:r>
                              <w:r w:rsidDel="00A024B1">
                                <w:rPr>
                                  <w:sz w:val="22"/>
                                  <w:szCs w:val="22"/>
                                </w:rPr>
                                <w:fldChar w:fldCharType="separate"/>
                              </w:r>
                              <w:r w:rsidDel="00A024B1">
                                <w:rPr>
                                  <w:noProof/>
                                  <w:sz w:val="22"/>
                                  <w:szCs w:val="22"/>
                                </w:rPr>
                                <w:delText>2</w:delText>
                              </w:r>
                              <w:r w:rsidDel="00A024B1">
                                <w:rPr>
                                  <w:sz w:val="22"/>
                                  <w:szCs w:val="22"/>
                                </w:rPr>
                                <w:fldChar w:fldCharType="end"/>
                              </w:r>
                              <w:r w:rsidDel="00A024B1">
                                <w:rPr>
                                  <w:sz w:val="22"/>
                                  <w:szCs w:val="22"/>
                                </w:rPr>
                                <w:noBreakHyphen/>
                              </w:r>
                              <w:r w:rsidDel="00A024B1">
                                <w:rPr>
                                  <w:sz w:val="22"/>
                                  <w:szCs w:val="22"/>
                                </w:rPr>
                                <w:fldChar w:fldCharType="begin"/>
                              </w:r>
                              <w:r w:rsidDel="00A024B1">
                                <w:rPr>
                                  <w:sz w:val="22"/>
                                  <w:szCs w:val="22"/>
                                </w:rPr>
                                <w:delInstrText xml:space="preserve"> SEQ Hình \* ARABIC \s 1 </w:delInstrText>
                              </w:r>
                              <w:r w:rsidDel="00A024B1">
                                <w:rPr>
                                  <w:sz w:val="22"/>
                                  <w:szCs w:val="22"/>
                                </w:rPr>
                                <w:fldChar w:fldCharType="separate"/>
                              </w:r>
                              <w:r w:rsidDel="00A024B1">
                                <w:rPr>
                                  <w:noProof/>
                                  <w:sz w:val="22"/>
                                  <w:szCs w:val="22"/>
                                </w:rPr>
                                <w:delText>5</w:delText>
                              </w:r>
                              <w:r w:rsidDel="00A024B1">
                                <w:rPr>
                                  <w:sz w:val="22"/>
                                  <w:szCs w:val="22"/>
                                </w:rPr>
                                <w:fldChar w:fldCharType="end"/>
                              </w:r>
                            </w:del>
                            <w:r w:rsidRPr="0054452A">
                              <w:rPr>
                                <w:sz w:val="22"/>
                                <w:szCs w:val="22"/>
                              </w:rPr>
                              <w:t xml:space="preserve"> Components trong angular </w:t>
                            </w:r>
                            <w:r w:rsidRPr="0054452A">
                              <w:rPr>
                                <w:i/>
                                <w:sz w:val="22"/>
                                <w:szCs w:val="22"/>
                              </w:rPr>
                              <w:t>Nguồn: https://angular.io</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2D700" id="Text Box 25" o:spid="_x0000_s1027" type="#_x0000_t202" style="position:absolute;left:0;text-align:left;margin-left:62.25pt;margin-top:265pt;width:345.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GYNgIAAHQEAAAOAAAAZHJzL2Uyb0RvYy54bWysVE1v2zAMvQ/YfxB0X5ykW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" stroked="f">
                <v:textbox style="mso-fit-shape-to-text:t" inset="0,0,0,0">
                  <w:txbxContent>
                    <w:p w14:paraId="720C9F9D" w14:textId="2BAD8A2F" w:rsidR="00A024B1" w:rsidRPr="0054452A" w:rsidRDefault="00A024B1" w:rsidP="0054452A">
                      <w:pPr>
                        <w:pStyle w:val="Caption"/>
                        <w:rPr>
                          <w:noProof/>
                          <w:sz w:val="22"/>
                          <w:szCs w:val="22"/>
                        </w:rPr>
                      </w:pPr>
                      <w:bookmarkStart w:id="45" w:name="_Toc167322059"/>
                      <w:r w:rsidRPr="0054452A">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5</w:t>
                      </w:r>
                      <w:r w:rsidR="001E131C">
                        <w:rPr>
                          <w:sz w:val="22"/>
                          <w:szCs w:val="22"/>
                        </w:rPr>
                        <w:fldChar w:fldCharType="end"/>
                      </w:r>
                      <w:del w:id="46" w:author="Nhân Phạm" w:date="2024-05-23T01:47:00Z">
                        <w:r w:rsidDel="00A024B1">
                          <w:rPr>
                            <w:sz w:val="22"/>
                            <w:szCs w:val="22"/>
                          </w:rPr>
                          <w:fldChar w:fldCharType="begin"/>
                        </w:r>
                        <w:r w:rsidDel="00A024B1">
                          <w:rPr>
                            <w:sz w:val="22"/>
                            <w:szCs w:val="22"/>
                          </w:rPr>
                          <w:delInstrText xml:space="preserve"> STYLEREF 1 \s </w:delInstrText>
                        </w:r>
                        <w:r w:rsidDel="00A024B1">
                          <w:rPr>
                            <w:sz w:val="22"/>
                            <w:szCs w:val="22"/>
                          </w:rPr>
                          <w:fldChar w:fldCharType="separate"/>
                        </w:r>
                        <w:r w:rsidDel="00A024B1">
                          <w:rPr>
                            <w:noProof/>
                            <w:sz w:val="22"/>
                            <w:szCs w:val="22"/>
                          </w:rPr>
                          <w:delText>2</w:delText>
                        </w:r>
                        <w:r w:rsidDel="00A024B1">
                          <w:rPr>
                            <w:sz w:val="22"/>
                            <w:szCs w:val="22"/>
                          </w:rPr>
                          <w:fldChar w:fldCharType="end"/>
                        </w:r>
                        <w:r w:rsidDel="00A024B1">
                          <w:rPr>
                            <w:sz w:val="22"/>
                            <w:szCs w:val="22"/>
                          </w:rPr>
                          <w:noBreakHyphen/>
                        </w:r>
                        <w:r w:rsidDel="00A024B1">
                          <w:rPr>
                            <w:sz w:val="22"/>
                            <w:szCs w:val="22"/>
                          </w:rPr>
                          <w:fldChar w:fldCharType="begin"/>
                        </w:r>
                        <w:r w:rsidDel="00A024B1">
                          <w:rPr>
                            <w:sz w:val="22"/>
                            <w:szCs w:val="22"/>
                          </w:rPr>
                          <w:delInstrText xml:space="preserve"> SEQ Hình \* ARABIC \s 1 </w:delInstrText>
                        </w:r>
                        <w:r w:rsidDel="00A024B1">
                          <w:rPr>
                            <w:sz w:val="22"/>
                            <w:szCs w:val="22"/>
                          </w:rPr>
                          <w:fldChar w:fldCharType="separate"/>
                        </w:r>
                        <w:r w:rsidDel="00A024B1">
                          <w:rPr>
                            <w:noProof/>
                            <w:sz w:val="22"/>
                            <w:szCs w:val="22"/>
                          </w:rPr>
                          <w:delText>5</w:delText>
                        </w:r>
                        <w:r w:rsidDel="00A024B1">
                          <w:rPr>
                            <w:sz w:val="22"/>
                            <w:szCs w:val="22"/>
                          </w:rPr>
                          <w:fldChar w:fldCharType="end"/>
                        </w:r>
                      </w:del>
                      <w:r w:rsidRPr="0054452A">
                        <w:rPr>
                          <w:sz w:val="22"/>
                          <w:szCs w:val="22"/>
                        </w:rPr>
                        <w:t xml:space="preserve"> Components trong angular </w:t>
                      </w:r>
                      <w:r w:rsidRPr="0054452A">
                        <w:rPr>
                          <w:i/>
                          <w:sz w:val="22"/>
                          <w:szCs w:val="22"/>
                        </w:rPr>
                        <w:t>Nguồn: https://angular.io</w:t>
                      </w:r>
                      <w:bookmarkEnd w:id="45"/>
                    </w:p>
                  </w:txbxContent>
                </v:textbox>
                <w10:wrap type="topAndBottom"/>
              </v:shape>
            </w:pict>
          </mc:Fallback>
        </mc:AlternateContent>
      </w:r>
      <w:r>
        <w:rPr>
          <w:noProof/>
        </w:rPr>
        <w:drawing>
          <wp:anchor distT="0" distB="0" distL="114300" distR="114300" simplePos="0" relativeHeight="251667456" behindDoc="0" locked="0" layoutInCell="1" allowOverlap="1" wp14:anchorId="1CA58E5A" wp14:editId="6799C049">
            <wp:simplePos x="0" y="0"/>
            <wp:positionH relativeFrom="column">
              <wp:posOffset>790050</wp:posOffset>
            </wp:positionH>
            <wp:positionV relativeFrom="paragraph">
              <wp:posOffset>375920</wp:posOffset>
            </wp:positionV>
            <wp:extent cx="3809524" cy="2933333"/>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tree.png"/>
                    <pic:cNvPicPr/>
                  </pic:nvPicPr>
                  <pic:blipFill>
                    <a:blip r:embed="rId29">
                      <a:extLst>
                        <a:ext uri="{28A0092B-C50C-407E-A947-70E740481C1C}">
                          <a14:useLocalDpi xmlns:a14="http://schemas.microsoft.com/office/drawing/2010/main" val="0"/>
                        </a:ext>
                      </a:extLst>
                    </a:blip>
                    <a:stretch>
                      <a:fillRect/>
                    </a:stretch>
                  </pic:blipFill>
                  <pic:spPr>
                    <a:xfrm>
                      <a:off x="0" y="0"/>
                      <a:ext cx="3809524" cy="2933333"/>
                    </a:xfrm>
                    <a:prstGeom prst="rect">
                      <a:avLst/>
                    </a:prstGeom>
                  </pic:spPr>
                </pic:pic>
              </a:graphicData>
            </a:graphic>
            <wp14:sizeRelH relativeFrom="page">
              <wp14:pctWidth>0</wp14:pctWidth>
            </wp14:sizeRelH>
            <wp14:sizeRelV relativeFrom="page">
              <wp14:pctHeight>0</wp14:pctHeight>
            </wp14:sizeRelV>
          </wp:anchor>
        </w:drawing>
      </w:r>
      <w:r w:rsidR="00F22C16" w:rsidRPr="00D71E7D">
        <w:t>Thành phần (Components)</w:t>
      </w:r>
    </w:p>
    <w:p w14:paraId="07E518E9" w14:textId="39B8F755" w:rsidR="0054452A" w:rsidRDefault="0054452A" w:rsidP="00F22C16"/>
    <w:p w14:paraId="1DD42DF4" w14:textId="77777777" w:rsidR="00F22C16" w:rsidRPr="00782ECD" w:rsidRDefault="00F22C16" w:rsidP="00F22C16">
      <w:r w:rsidRPr="00782ECD">
        <w:t xml:space="preserve">Một thành phần Angular là một class Typescript tương tác với một view. Một view bao gồm một thành phần và một template. Một template là HTML kết hợp vơi cú pháp liên kết dữ liệu của Angular. Một thành phần có các trường (fields) và các phương thức (methods) </w:t>
      </w:r>
      <w:r w:rsidRPr="00782ECD">
        <w:lastRenderedPageBreak/>
        <w:t>hỗ trợ cho một view. View sau đó sẽ được cập nhật bằng các đặc tính và phương thức này. Angular tạo và hủy tất cả các thành phần khi người dùng di chuyển trong ứng dụng.</w:t>
      </w:r>
    </w:p>
    <w:p w14:paraId="6FF3AE0C" w14:textId="77777777" w:rsidR="00F22C16" w:rsidRPr="00D71E7D" w:rsidRDefault="00F22C16" w:rsidP="00C03DAB">
      <w:pPr>
        <w:pStyle w:val="ListParagraph"/>
        <w:numPr>
          <w:ilvl w:val="0"/>
          <w:numId w:val="32"/>
        </w:numPr>
      </w:pPr>
      <w:r w:rsidRPr="00D71E7D">
        <w:t>Liên kết dữ liệu (Data binding)</w:t>
      </w:r>
    </w:p>
    <w:p w14:paraId="7268FC57" w14:textId="628AF3C0" w:rsidR="00F22C16" w:rsidRPr="00782ECD" w:rsidRDefault="00F22C16" w:rsidP="00F22C16">
      <w:r w:rsidRPr="00782ECD">
        <w:t xml:space="preserve">Liên kết dữ liệu là một cải thiện lớn của Angular. Nó cho phép dữ liệu truyền qua giữa các thành phần và template của </w:t>
      </w:r>
      <w:r w:rsidR="002A240A">
        <w:t>chúng ta</w:t>
      </w:r>
      <w:r w:rsidRPr="00782ECD">
        <w:t xml:space="preserve">. Nếu không có liên kết dữ liệu, các lập trình viên Angular sẽ phải viết code để đẩy dữ liệu vào giữa các thành phần và template. Liên kết dữ liệu không giới hạn ở giao tiếp giữa một template cha và thành phần, nó còn có thể chuyển dữ liệu giữa một thành phần cha với một thành phần con. </w:t>
      </w:r>
    </w:p>
    <w:p w14:paraId="40A58AB8" w14:textId="1D849719" w:rsidR="00F22C16" w:rsidRPr="00D71E7D" w:rsidRDefault="00F22C16" w:rsidP="00C03DAB">
      <w:pPr>
        <w:pStyle w:val="ListParagraph"/>
        <w:numPr>
          <w:ilvl w:val="0"/>
          <w:numId w:val="32"/>
        </w:numPr>
      </w:pPr>
      <w:r w:rsidRPr="00D71E7D">
        <w:t>Modules</w:t>
      </w:r>
    </w:p>
    <w:p w14:paraId="14A09CF0" w14:textId="77777777" w:rsidR="00F22C16" w:rsidRDefault="00F22C16" w:rsidP="00F22C16">
      <w:r w:rsidRPr="00782ECD">
        <w:t>Angular có các module được dựng sẵn để hỗ trợ các lập trình viên, các module này được gọi là NgModules. Các NgModule luôn luôn được đánh dấu bằng chú thích @NgModule trong Angular. Một số module thường gặp là Forms Module, RouterModule, HttpClientModule, và mo</w:t>
      </w:r>
      <w:r>
        <w:t>dule thiết kế tư liệu Angular.</w:t>
      </w:r>
    </w:p>
    <w:p w14:paraId="29C78B17" w14:textId="6116C9BE" w:rsidR="00F22C16" w:rsidRPr="00782ECD" w:rsidRDefault="00F22C16" w:rsidP="00F22C16">
      <w:r w:rsidRPr="00782ECD">
        <w:t>Ý tưởng về module đến từ nguyên tắc trách nhiệm đơn. Trong khi một module có thể làm nhiều việc thì ở cấp độ cao hơn, nó sẽ chỉ tập trung vào một công việc cụ thể như forms hoặc định tuyến. Điều này ngăn việc phình ứng dụng (application bloating) và sắp xếp các ứng dụng thành các khối chức năng ngắn gọn. Lazy loading có thể giúp cải thiện thời gian tải và tốc độ</w:t>
      </w:r>
    </w:p>
    <w:p w14:paraId="672FA774" w14:textId="77777777" w:rsidR="00F22C16" w:rsidRPr="00D71E7D" w:rsidRDefault="00F22C16" w:rsidP="00C03DAB">
      <w:pPr>
        <w:pStyle w:val="ListParagraph"/>
        <w:numPr>
          <w:ilvl w:val="0"/>
          <w:numId w:val="32"/>
        </w:numPr>
      </w:pPr>
      <w:r w:rsidRPr="00D71E7D">
        <w:t>Services</w:t>
      </w:r>
    </w:p>
    <w:p w14:paraId="23825E79" w14:textId="77777777" w:rsidR="00F22C16" w:rsidRDefault="00F22C16" w:rsidP="00F22C16">
      <w:r w:rsidRPr="00782ECD">
        <w:t>Là từ chỉ chung cho bất kỳ đoạn code nào phục vụ một mục đích cụ thể cho ứng dụng. Đây là một khái niệm khá rộng nhưng sẽ có vài chỉ dẫn mà một service nên tuân theo. Một Angular service phải tái sử dụng được và tuân theo nguyên tắc trách nhiệm đơn đó là làm một công việc và phải làm tốt công việc đó. Khi một thành phần làm việc với view thì một service sẽ xử lý tất cả những g</w:t>
      </w:r>
      <w:r>
        <w:t>ì không liên quan đến view đó.</w:t>
      </w:r>
    </w:p>
    <w:p w14:paraId="2A37EC87" w14:textId="23741290" w:rsidR="00F22C16" w:rsidRDefault="00F22C16" w:rsidP="00F22C16">
      <w:r w:rsidRPr="00782ECD">
        <w:t xml:space="preserve">Chẳng hạn như những công việc lặp lại bao gồm logic nghiệp vụ, lấy dữ liệu hay xác thực input, những công việc thiết yếu cho ứng dụng nhưng không liên quan đến thị giác sẽ thuộc về phần service. Bằng cách định nghĩa logic này trong service, </w:t>
      </w:r>
      <w:r w:rsidR="00BA2B76">
        <w:t>có</w:t>
      </w:r>
      <w:r w:rsidRPr="00782ECD">
        <w:t xml:space="preserve"> thể sẵn sàng inject nó vào bất cứ đâu trong ứng dụng, cung cấp cho </w:t>
      </w:r>
      <w:r w:rsidR="002A240A">
        <w:t>chúng ta</w:t>
      </w:r>
      <w:r w:rsidRPr="00782ECD">
        <w:t xml:space="preserve"> khả năng tái sử dụng vô hạn. Tuy nhiên Angular cũng không bắt buộc </w:t>
      </w:r>
      <w:r w:rsidR="002A240A">
        <w:t>chúng ta</w:t>
      </w:r>
      <w:r w:rsidRPr="00782ECD">
        <w:t xml:space="preserve"> phải thực hiện bất kỳ điều gì kể trên. Một service phức tạp không phải là hiếm thấy, nhưng một service tốt sẽ tuân theo các quy tắc trên.</w:t>
      </w:r>
    </w:p>
    <w:p w14:paraId="4BE460AB" w14:textId="135D5C10" w:rsidR="00F22C16" w:rsidRDefault="00F22C16" w:rsidP="00F22C16">
      <w:pPr>
        <w:pStyle w:val="Heading3"/>
      </w:pPr>
      <w:bookmarkStart w:id="42" w:name="_Toc167279533"/>
      <w:r>
        <w:t>Ưu điểm của Angular</w:t>
      </w:r>
      <w:bookmarkEnd w:id="42"/>
    </w:p>
    <w:p w14:paraId="18DE7916" w14:textId="77777777" w:rsidR="00F22C16" w:rsidRPr="00D71E7D" w:rsidRDefault="00F22C16" w:rsidP="00C03DAB">
      <w:pPr>
        <w:pStyle w:val="ListParagraph"/>
        <w:numPr>
          <w:ilvl w:val="0"/>
          <w:numId w:val="31"/>
        </w:numPr>
      </w:pPr>
      <w:r w:rsidRPr="00D71E7D">
        <w:t>Liên nền tảng (Cross-platform)</w:t>
      </w:r>
    </w:p>
    <w:p w14:paraId="216F2E0E" w14:textId="23F1EBB5" w:rsidR="00F22C16" w:rsidRDefault="00BA2B76" w:rsidP="00F22C16">
      <w:r>
        <w:lastRenderedPageBreak/>
        <w:t xml:space="preserve">Angular </w:t>
      </w:r>
      <w:r w:rsidR="00F22C16" w:rsidRPr="00F22C16">
        <w:t>có thể phát triển các ứng dụng web cấp tiến (Progressive Web Applications – PWA). PWA cũng cung cấp trải nghiệm như ứng dụng (app-like) cho người dùng sử dụng các công nghệ web tân tiến. Tùy theo nhu cầu</w:t>
      </w:r>
      <w:r>
        <w:t xml:space="preserve"> </w:t>
      </w:r>
      <w:r w:rsidR="00F22C16" w:rsidRPr="00F22C16">
        <w:t>có thể triển khai một ứng dụng gốc cũng như cấp tiến. Bộ công cụ phát triển phần mềm kết hợp được gọi là Ionic có thể đưa ứng dụng lên app store hoặc triển khai nó lên mobile web như một PWA.</w:t>
      </w:r>
    </w:p>
    <w:p w14:paraId="6A6B8E84" w14:textId="77777777" w:rsidR="00F22C16" w:rsidRPr="00D71E7D" w:rsidRDefault="00F22C16" w:rsidP="00C03DAB">
      <w:pPr>
        <w:pStyle w:val="ListParagraph"/>
        <w:numPr>
          <w:ilvl w:val="0"/>
          <w:numId w:val="31"/>
        </w:numPr>
      </w:pPr>
      <w:r w:rsidRPr="00D71E7D">
        <w:t>Tốc độ cao và tối ưu hiệu năng</w:t>
      </w:r>
    </w:p>
    <w:p w14:paraId="7B093152" w14:textId="02DA00F4" w:rsidR="00F22C16" w:rsidRDefault="00F22C16" w:rsidP="00F22C16">
      <w:r w:rsidRPr="00F22C16">
        <w:t xml:space="preserve">Angular định nghĩa lại máy ảo JavaScipt hiện đại bằng cách chuyển các template thành code. Bởi vây, code viểt tay của </w:t>
      </w:r>
      <w:r w:rsidR="002A240A">
        <w:t>chúng ta</w:t>
      </w:r>
      <w:r w:rsidRPr="00F22C16">
        <w:t xml:space="preserve"> cũng có thể được tận dụng trong framework này. Điều tuyệt vời nhất của Angular đó là có thể render code thành HTML &amp; CSS và có cái nhìn đầu tiên về ứng dụng trên các nền tảng khác nh</w:t>
      </w:r>
      <w:r>
        <w:t>ư Node.js, .NET, PHP,..v..v..</w:t>
      </w:r>
    </w:p>
    <w:p w14:paraId="41DA57D6" w14:textId="38CC3A8B" w:rsidR="00F22C16" w:rsidRPr="00F22C16" w:rsidRDefault="00F22C16" w:rsidP="00F22C16">
      <w:r w:rsidRPr="00F22C16">
        <w:t>Thời gian tải của Angular nhanh hơn bất kỳ front-end framework nào ở thời điểm hiện tại. Angular tải cực kì nhanh với bất kỳ router thành phần mới nào. Hơn nữa, code sẽ tự động được chia ra đối với mỗi khi người d</w:t>
      </w:r>
      <w:r>
        <w:t>ùng load và yêu cầu render.</w:t>
      </w:r>
    </w:p>
    <w:p w14:paraId="1C554968" w14:textId="77777777" w:rsidR="00F22C16" w:rsidRPr="00D71E7D" w:rsidRDefault="00F22C16" w:rsidP="00C03DAB">
      <w:pPr>
        <w:pStyle w:val="ListParagraph"/>
        <w:numPr>
          <w:ilvl w:val="0"/>
          <w:numId w:val="31"/>
        </w:numPr>
      </w:pPr>
      <w:r w:rsidRPr="00D71E7D">
        <w:t>Kiến trúc MVC</w:t>
      </w:r>
    </w:p>
    <w:p w14:paraId="6512AE41" w14:textId="40748E6F" w:rsidR="00F22C16" w:rsidRDefault="00F22C16" w:rsidP="00F22C16">
      <w:r w:rsidRPr="00782ECD">
        <w:t xml:space="preserve"> Kiến trúc này đã được đề cập đến trong phần đầu của bài viết. Dữ liệu của ứng dụng sẽ được quản lý bởi Model, View quản lý phần hiển thị dữ liệu. Controller sẽ đóng vai trò là bộ nối giữa lớp View và lớp Model. Thông thường trong kiến trúc MVC, </w:t>
      </w:r>
      <w:r w:rsidR="00BA2B76">
        <w:t>có</w:t>
      </w:r>
      <w:r w:rsidRPr="00782ECD">
        <w:t xml:space="preserve"> thể chia nhỏ ứng dụng một cách tùy ý và viết code để nối nó lại với nhau. Tuy nhiên trong Angular, lập trình viên chỉ cần chia nhỏ ứng dụng thành các phần của MVC và framework sẽ tự làm những công việc còn lại. Điều này sẽ tiết kiệm một</w:t>
      </w:r>
      <w:r>
        <w:t xml:space="preserve"> cách đáng kể thời gian code.</w:t>
      </w:r>
    </w:p>
    <w:p w14:paraId="234CCEC0" w14:textId="18B3D061" w:rsidR="00F22C16" w:rsidRPr="00D71E7D" w:rsidRDefault="00F22C16" w:rsidP="00C03DAB">
      <w:pPr>
        <w:pStyle w:val="ListParagraph"/>
        <w:numPr>
          <w:ilvl w:val="0"/>
          <w:numId w:val="31"/>
        </w:numPr>
      </w:pPr>
      <w:r w:rsidRPr="00D71E7D">
        <w:t>Liên kết dữ liệu hai chiều</w:t>
      </w:r>
    </w:p>
    <w:p w14:paraId="53F5A2B0" w14:textId="5288FC35" w:rsidR="00F22C16" w:rsidRDefault="00F22C16" w:rsidP="00F22C16">
      <w:r w:rsidRPr="00782ECD">
        <w:t>Một trong những tính năng hiệu quả nhất của Angular đó là hệ thống liên kết dữ liệu hai chiều. Lớp View thể hiện chính xác lớp Model và hai lớp này sẽ phối hợp đồng bộ với nhau một cách hoàn hảo. Nếu thay đổi bất kỳ cái gì trong Model, người dùng có thể thấy</w:t>
      </w:r>
      <w:r>
        <w:t xml:space="preserve"> rõ thay đổi đó trong View.</w:t>
      </w:r>
    </w:p>
    <w:p w14:paraId="671E8ABF" w14:textId="77777777" w:rsidR="00F22C16" w:rsidRPr="00D71E7D" w:rsidRDefault="00F22C16" w:rsidP="00C03DAB">
      <w:pPr>
        <w:pStyle w:val="ListParagraph"/>
        <w:numPr>
          <w:ilvl w:val="0"/>
          <w:numId w:val="31"/>
        </w:numPr>
      </w:pPr>
      <w:r w:rsidRPr="00D71E7D">
        <w:t>Framework ít code</w:t>
      </w:r>
    </w:p>
    <w:p w14:paraId="4A3A4662" w14:textId="151CEA2D" w:rsidR="00F22C16" w:rsidRDefault="00F22C16" w:rsidP="00F22C16">
      <w:r w:rsidRPr="00782ECD">
        <w:t xml:space="preserve">Angular là một framework ít code so với các công nghệ front-end khác. </w:t>
      </w:r>
      <w:r w:rsidR="00BA2B76">
        <w:t xml:space="preserve">Lập trình viên </w:t>
      </w:r>
      <w:r w:rsidRPr="00782ECD">
        <w:t>không cần phải viết code ri</w:t>
      </w:r>
      <w:r w:rsidR="00BA2B76">
        <w:t xml:space="preserve">êng để  kết nối các lớp MVC. Và </w:t>
      </w:r>
      <w:r w:rsidRPr="00782ECD">
        <w:t>cũng không cần đến các code cụ thể để xem một cách thủ công. Các chỉ thị được tách biệt với code ứng dụng. Tất cả sẽ tiết kiệm công sức và thời gian cần th</w:t>
      </w:r>
      <w:r>
        <w:t>iết để phát triển ứng dụng.</w:t>
      </w:r>
    </w:p>
    <w:p w14:paraId="2DAF4766" w14:textId="77777777" w:rsidR="00F22C16" w:rsidRPr="00D71E7D" w:rsidRDefault="00F22C16" w:rsidP="00C03DAB">
      <w:pPr>
        <w:pStyle w:val="ListParagraph"/>
        <w:numPr>
          <w:ilvl w:val="0"/>
          <w:numId w:val="31"/>
        </w:numPr>
      </w:pPr>
      <w:r w:rsidRPr="00D71E7D">
        <w:t>Angular CLI (Giao diện dòng lệnh)</w:t>
      </w:r>
    </w:p>
    <w:p w14:paraId="2CED23A8" w14:textId="11C61EA6" w:rsidR="00F22C16" w:rsidRPr="00782ECD" w:rsidRDefault="00F22C16" w:rsidP="00F22C16">
      <w:r w:rsidRPr="00782ECD">
        <w:t xml:space="preserve">Angular CLI tuân theo các nguyên tắc làm việc tổt nhất của lập trình front-end với các tính năng hỗ trợ SASS/SCSS (Chương trình tiền xử lý CSS - CSS preprocessor) và định </w:t>
      </w:r>
      <w:r w:rsidRPr="00782ECD">
        <w:lastRenderedPageBreak/>
        <w:t>tuyến. Hơn nữa Angular CLI thông thường như ng-new hay ng-add hỗ trợ các lập trình viên dễ dàng khám phá các tính năng có sẵn.</w:t>
      </w:r>
    </w:p>
    <w:p w14:paraId="2AD80D54" w14:textId="77777777" w:rsidR="00F22C16" w:rsidRPr="00D71E7D" w:rsidRDefault="00F22C16" w:rsidP="00C03DAB">
      <w:pPr>
        <w:pStyle w:val="ListParagraph"/>
        <w:numPr>
          <w:ilvl w:val="0"/>
          <w:numId w:val="31"/>
        </w:numPr>
      </w:pPr>
      <w:r w:rsidRPr="00D71E7D">
        <w:t>CDK và Angular Material</w:t>
      </w:r>
    </w:p>
    <w:p w14:paraId="49DFFC51" w14:textId="7D94A969" w:rsidR="00F22C16" w:rsidRDefault="00F22C16" w:rsidP="00F22C16">
      <w:r w:rsidRPr="00782ECD">
        <w:t xml:space="preserve">Angular nâng cấp Bộ công cụ phát triển thành phần (Component Development Kit – CDK) theo mỗi phiên bản mới. Làm mới (Refreshing) và cuộn ảo (virtual scrolling) là các tính năng tiêu biểu nhất của Angular CDK. Nó cũng hỗ trợ cho việc tải động cũng như dỡ tải DOM để tạo ra một danh sách lớn các dữ liệu hiệu năng cao. </w:t>
      </w:r>
      <w:r w:rsidR="002A240A">
        <w:t>Chúng ta</w:t>
      </w:r>
      <w:r w:rsidRPr="00782ECD">
        <w:t xml:space="preserve"> có thể import ScrollingModule hay </w:t>
      </w:r>
      <w:r>
        <w:t>DragDropModule vào ứng dụng. </w:t>
      </w:r>
    </w:p>
    <w:p w14:paraId="079F932E" w14:textId="0F3CCE80" w:rsidR="00F22C16" w:rsidRDefault="00F22C16" w:rsidP="00D71E7D">
      <w:r w:rsidRPr="00782ECD">
        <w:t>Một số chức năng chính của DragDropModule bao gồm s</w:t>
      </w:r>
      <w:r w:rsidR="00D71E7D">
        <w:t xml:space="preserve">ắp xếp trong một danh sách, kéo </w:t>
      </w:r>
      <w:r w:rsidRPr="00782ECD">
        <w:t>thả tự do, xem trước, và các phần giữ chỗ. Thêm nữa, nó còn có thể sắp xếp lại thứ tự danh sách (moveItemInArray) và chuyển các vật thể qua lại giữa các dan</w:t>
      </w:r>
      <w:r>
        <w:t>h sách (transferArrayItem).</w:t>
      </w:r>
      <w:r w:rsidR="00D71E7D">
        <w:t xml:space="preserve"> </w:t>
      </w:r>
      <w:r w:rsidRPr="00782ECD">
        <w:t>Tính năng cuộn ảo của Angular giúp code phản ứng với các sự kiện cuộn. Ngoài việc tải và dỡ tải các phần tử DOM có thể thấy được, cuộn ảo còn cung cấp</w:t>
      </w:r>
      <w:r>
        <w:t xml:space="preserve"> chức năng giả lập vật thể.</w:t>
      </w:r>
    </w:p>
    <w:p w14:paraId="4BC23D92" w14:textId="77777777" w:rsidR="00F22C16" w:rsidRPr="00D71E7D" w:rsidRDefault="00F22C16" w:rsidP="00C03DAB">
      <w:pPr>
        <w:pStyle w:val="ListParagraph"/>
        <w:numPr>
          <w:ilvl w:val="0"/>
          <w:numId w:val="31"/>
        </w:numPr>
      </w:pPr>
      <w:r w:rsidRPr="00D71E7D">
        <w:t>TypeScript</w:t>
      </w:r>
    </w:p>
    <w:p w14:paraId="6BA2608C" w14:textId="77777777" w:rsidR="00093397" w:rsidRDefault="00F22C16" w:rsidP="00F22C16">
      <w:r w:rsidRPr="00782ECD">
        <w:t xml:space="preserve">Với TypeScript, Angular cung cấp một trải nghiệm liền mạch cho các lập trình viên. Nó rất hiệu quả trong việc phát hiện lỗi. TypeScript cũng tự động gắn các thiết lập của tệp root dể biên dịch dễ dàng hơn. So với JavaScript, TypeScript có các kiểu liệt kê, giao diện, các lớp generic, các kiểu kết hợp, các kiểu union/intersection, các bộ điều </w:t>
      </w:r>
      <w:r w:rsidR="00093397">
        <w:t>chỉnh truy cập đặc sắc hơn.</w:t>
      </w:r>
    </w:p>
    <w:p w14:paraId="0A4D2B67" w14:textId="77777777" w:rsidR="00093397" w:rsidRPr="00D71E7D" w:rsidRDefault="00093397" w:rsidP="00C03DAB">
      <w:pPr>
        <w:pStyle w:val="ListParagraph"/>
        <w:numPr>
          <w:ilvl w:val="0"/>
          <w:numId w:val="31"/>
        </w:numPr>
      </w:pPr>
      <w:r w:rsidRPr="00D71E7D">
        <w:t>Inject các phần phụ thuộc</w:t>
      </w:r>
    </w:p>
    <w:p w14:paraId="56592DAF" w14:textId="6C080BC0" w:rsidR="00093397" w:rsidRDefault="00F22C16" w:rsidP="00515C67">
      <w:r w:rsidRPr="00782ECD">
        <w:t>Chức năng inject phần phụ thuộc có sẵn sẽ giảm tải công việc lập trình ứng dụng đi rất nhiều. Nó giúp chúng ta có thể nhúng service vào các component hoặc các service với nhau tùy theo nhu cầu của lậ</w:t>
      </w:r>
      <w:r w:rsidR="00093397">
        <w:t xml:space="preserve">p trình viên và </w:t>
      </w:r>
      <w:r w:rsidR="00515C67">
        <w:t>của ứng dụng.</w:t>
      </w:r>
    </w:p>
    <w:p w14:paraId="6733F497" w14:textId="2ACAC491" w:rsidR="00093397" w:rsidRPr="00D71E7D" w:rsidRDefault="00D71E7D" w:rsidP="00C03DAB">
      <w:pPr>
        <w:pStyle w:val="ListParagraph"/>
        <w:numPr>
          <w:ilvl w:val="0"/>
          <w:numId w:val="31"/>
        </w:numPr>
      </w:pPr>
      <w:r>
        <w:t xml:space="preserve"> </w:t>
      </w:r>
      <w:r w:rsidR="00093397" w:rsidRPr="00D71E7D">
        <w:t>Các chỉ thị ( Directives)</w:t>
      </w:r>
    </w:p>
    <w:p w14:paraId="207DA645" w14:textId="49D5FCFA" w:rsidR="00F22C16" w:rsidRDefault="00F22C16" w:rsidP="00093397">
      <w:r w:rsidRPr="00782ECD">
        <w:t xml:space="preserve">Chỉ thị là tính năng mang tính thử thách nhất của Angular. </w:t>
      </w:r>
      <w:r w:rsidR="002A240A">
        <w:t>Chúng ta</w:t>
      </w:r>
      <w:r w:rsidRPr="00782ECD">
        <w:t xml:space="preserve"> có thể tạo ra các thẻ HTML tùy biến với vai trò là các widget tùy biến với các chỉ thị. </w:t>
      </w:r>
      <w:r w:rsidR="002A240A">
        <w:t>Chúng ta</w:t>
      </w:r>
      <w:r w:rsidRPr="00782ECD">
        <w:t xml:space="preserve"> cũng có thể tùy ý thao tác với các thuộc tính DOM bằng các chỉ thị.</w:t>
      </w:r>
    </w:p>
    <w:p w14:paraId="363A7482" w14:textId="65ED5A59" w:rsidR="00093397" w:rsidRDefault="00CC663C" w:rsidP="00CC663C">
      <w:pPr>
        <w:pStyle w:val="Heading2"/>
      </w:pPr>
      <w:bookmarkStart w:id="43" w:name="_Toc167279534"/>
      <w:r>
        <w:t>Kiến trúc Onion Architecture</w:t>
      </w:r>
      <w:bookmarkEnd w:id="43"/>
    </w:p>
    <w:p w14:paraId="5773706F" w14:textId="47A6C2E3" w:rsidR="00CC663C" w:rsidRPr="00CC663C" w:rsidRDefault="00CC663C" w:rsidP="00CC663C">
      <w:pPr>
        <w:pStyle w:val="Heading3"/>
        <w:rPr>
          <w:i w:val="0"/>
        </w:rPr>
      </w:pPr>
      <w:bookmarkStart w:id="44" w:name="_Toc167279535"/>
      <w:r w:rsidRPr="00CC663C">
        <w:rPr>
          <w:i w:val="0"/>
        </w:rPr>
        <w:t>Ý tưởng</w:t>
      </w:r>
      <w:bookmarkEnd w:id="44"/>
    </w:p>
    <w:p w14:paraId="02AD2666" w14:textId="195B470D" w:rsidR="00CC663C" w:rsidRDefault="00CC663C" w:rsidP="00CC663C">
      <w:r>
        <w:t>Là một thiết kế phần mềm tách các yếu tố thành cấp độ, có quy tắc duy</w:t>
      </w:r>
      <w:r w:rsidR="00BA2B76">
        <w:t xml:space="preserve"> trì xoay quanh phần lõi (Core) đồng thời chia kiến trúc code thành các tầng, lớp riêng biệt phục vụ tốt cho việc phát triển</w:t>
      </w:r>
    </w:p>
    <w:p w14:paraId="3149E786" w14:textId="77777777" w:rsidR="00CC663C" w:rsidRDefault="00CC663C" w:rsidP="00CC663C">
      <w:pPr>
        <w:keepNext/>
        <w:jc w:val="center"/>
      </w:pPr>
      <w:r>
        <w:rPr>
          <w:noProof/>
        </w:rPr>
        <w:lastRenderedPageBreak/>
        <w:drawing>
          <wp:inline distT="0" distB="0" distL="0" distR="0" wp14:anchorId="298218D6" wp14:editId="2A963268">
            <wp:extent cx="3552825" cy="3438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70170805242.jfif"/>
                    <pic:cNvPicPr/>
                  </pic:nvPicPr>
                  <pic:blipFill>
                    <a:blip r:embed="rId30">
                      <a:extLst>
                        <a:ext uri="{28A0092B-C50C-407E-A947-70E740481C1C}">
                          <a14:useLocalDpi xmlns:a14="http://schemas.microsoft.com/office/drawing/2010/main" val="0"/>
                        </a:ext>
                      </a:extLst>
                    </a:blip>
                    <a:stretch>
                      <a:fillRect/>
                    </a:stretch>
                  </pic:blipFill>
                  <pic:spPr>
                    <a:xfrm>
                      <a:off x="0" y="0"/>
                      <a:ext cx="3552825" cy="3438525"/>
                    </a:xfrm>
                    <a:prstGeom prst="rect">
                      <a:avLst/>
                    </a:prstGeom>
                  </pic:spPr>
                </pic:pic>
              </a:graphicData>
            </a:graphic>
          </wp:inline>
        </w:drawing>
      </w:r>
    </w:p>
    <w:p w14:paraId="0BCBF3E0" w14:textId="1330ACC8" w:rsidR="00CC663C" w:rsidRPr="00CC663C" w:rsidRDefault="00CC663C" w:rsidP="00CC663C">
      <w:pPr>
        <w:pStyle w:val="Caption"/>
        <w:rPr>
          <w:sz w:val="22"/>
          <w:szCs w:val="22"/>
        </w:rPr>
      </w:pPr>
      <w:bookmarkStart w:id="45" w:name="_Toc167322060"/>
      <w:r w:rsidRPr="00CC663C">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6</w:t>
      </w:r>
      <w:r w:rsidR="001E131C">
        <w:rPr>
          <w:sz w:val="22"/>
          <w:szCs w:val="22"/>
        </w:rPr>
        <w:fldChar w:fldCharType="end"/>
      </w:r>
      <w:del w:id="46"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2</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6</w:delText>
        </w:r>
        <w:r w:rsidR="00A024B1" w:rsidDel="00A024B1">
          <w:rPr>
            <w:sz w:val="22"/>
            <w:szCs w:val="22"/>
          </w:rPr>
          <w:fldChar w:fldCharType="end"/>
        </w:r>
      </w:del>
      <w:r w:rsidRPr="00CC663C">
        <w:rPr>
          <w:sz w:val="22"/>
          <w:szCs w:val="22"/>
        </w:rPr>
        <w:t xml:space="preserve"> Mô hình Onion Architechture</w:t>
      </w:r>
      <w:r w:rsidR="00A40312">
        <w:rPr>
          <w:sz w:val="22"/>
          <w:szCs w:val="22"/>
        </w:rPr>
        <w:t xml:space="preserve"> - </w:t>
      </w:r>
      <w:r w:rsidR="00A40312" w:rsidRPr="0054452A">
        <w:rPr>
          <w:i/>
          <w:sz w:val="22"/>
          <w:szCs w:val="22"/>
        </w:rPr>
        <w:t>Nguồn: microsoft.com</w:t>
      </w:r>
      <w:bookmarkEnd w:id="45"/>
    </w:p>
    <w:p w14:paraId="4E9F5311" w14:textId="0CF4C586" w:rsidR="00F22C16" w:rsidRPr="00F22C16" w:rsidRDefault="00F22C16" w:rsidP="00F22C16"/>
    <w:p w14:paraId="44A1CDC7" w14:textId="02035777" w:rsidR="00F22C16" w:rsidRPr="00CC663C" w:rsidRDefault="00CC663C" w:rsidP="00CC663C">
      <w:pPr>
        <w:pStyle w:val="Heading3"/>
        <w:rPr>
          <w:i w:val="0"/>
        </w:rPr>
      </w:pPr>
      <w:bookmarkStart w:id="47" w:name="_Toc167279536"/>
      <w:r w:rsidRPr="00CC663C">
        <w:rPr>
          <w:i w:val="0"/>
        </w:rPr>
        <w:t>Kiến trúc chung</w:t>
      </w:r>
      <w:bookmarkEnd w:id="47"/>
    </w:p>
    <w:p w14:paraId="35E672F4" w14:textId="5F87912A" w:rsidR="00CC663C" w:rsidRPr="00741C7B" w:rsidRDefault="00CC663C" w:rsidP="00741C7B">
      <w:pPr>
        <w:pStyle w:val="ListParagraph"/>
        <w:numPr>
          <w:ilvl w:val="0"/>
          <w:numId w:val="60"/>
        </w:numPr>
      </w:pPr>
      <w:r w:rsidRPr="00741C7B">
        <w:t>Lớp lõi (Core) </w:t>
      </w:r>
    </w:p>
    <w:p w14:paraId="7DD5CE14" w14:textId="49E6B7FB" w:rsidR="00CC663C" w:rsidRPr="00CC663C" w:rsidRDefault="00BA2B76" w:rsidP="00CC663C">
      <w:pPr>
        <w:ind w:firstLine="360"/>
      </w:pPr>
      <w:r>
        <w:t>Lớp tập trung các thành phần quan trọng nhất của ứng dụng – Các thực thể</w:t>
      </w:r>
    </w:p>
    <w:p w14:paraId="0E4FCC8E" w14:textId="0FD8710F" w:rsidR="00CC663C" w:rsidRPr="00741C7B" w:rsidRDefault="00CC663C" w:rsidP="00741C7B">
      <w:pPr>
        <w:pStyle w:val="ListParagraph"/>
        <w:numPr>
          <w:ilvl w:val="0"/>
          <w:numId w:val="60"/>
        </w:numPr>
      </w:pPr>
      <w:r w:rsidRPr="00741C7B">
        <w:t>Lớp miền (Domain)</w:t>
      </w:r>
    </w:p>
    <w:p w14:paraId="26671DA8" w14:textId="2E4F8DAE" w:rsidR="00CC663C" w:rsidRPr="00CC663C" w:rsidRDefault="00CC663C" w:rsidP="00CC663C">
      <w:pPr>
        <w:ind w:firstLine="360"/>
      </w:pPr>
      <w:r w:rsidRPr="00CC663C">
        <w:t>Lớp miền trong kiến ​​trúc chứa logic,</w:t>
      </w:r>
      <w:r w:rsidR="00BA2B76">
        <w:t xml:space="preserve"> chúng có vai trò quan trong tương đương các thực thể</w:t>
      </w:r>
      <w:r w:rsidRPr="00CC663C">
        <w:t> Lớp này nằm ở trung tâm của kiến ​​trúc nơi chúng ta có các thực thể ứng dụng, là các lớp mô hình ứng dụng hoặc các lớp mô hình cơ sở dữ liệu, sử dụng cách tiếp cận mã đầu tiên trong phát triển ứng dụng bằng ORM khác nhau, các thực thể này được sử dụng để tạo các bảng trong cơ sở dữ liệu .</w:t>
      </w:r>
    </w:p>
    <w:p w14:paraId="32863D2B" w14:textId="5265FFA4" w:rsidR="00CC663C" w:rsidRPr="00741C7B" w:rsidRDefault="00CC663C" w:rsidP="00741C7B">
      <w:pPr>
        <w:pStyle w:val="ListParagraph"/>
        <w:numPr>
          <w:ilvl w:val="0"/>
          <w:numId w:val="60"/>
        </w:numPr>
      </w:pPr>
      <w:r w:rsidRPr="00741C7B">
        <w:t>Lớp ứng dụng</w:t>
      </w:r>
    </w:p>
    <w:p w14:paraId="05F0DED2" w14:textId="0ECD99CF" w:rsidR="00CC663C" w:rsidRPr="00CC663C" w:rsidRDefault="00CC663C" w:rsidP="00CC663C">
      <w:r w:rsidRPr="00CC663C">
        <w:t xml:space="preserve">Lớp ứng dụng chứa logic nghiệp vụ. Tất cả logic nghiệp vụ sẽ được </w:t>
      </w:r>
      <w:r w:rsidR="00BA2B76">
        <w:t>triển khai</w:t>
      </w:r>
      <w:r w:rsidRPr="00CC663C">
        <w:t xml:space="preserve"> trong lớp này. Trong lớp này, các giao diện dịch vụ được giữ, tách biệt với việc triển khai chúng, để kết nối lỏng lẻo và phân tách các mối quan tâm.</w:t>
      </w:r>
    </w:p>
    <w:p w14:paraId="04A0C0C3" w14:textId="64D238A6" w:rsidR="00CC663C" w:rsidRPr="00CC663C" w:rsidRDefault="00741C7B" w:rsidP="00741C7B">
      <w:pPr>
        <w:pStyle w:val="ListParagraph"/>
        <w:numPr>
          <w:ilvl w:val="0"/>
          <w:numId w:val="60"/>
        </w:numPr>
      </w:pPr>
      <w:r>
        <w:t>Lớp cơ sở hạ tầng</w:t>
      </w:r>
    </w:p>
    <w:p w14:paraId="260F9B3C" w14:textId="77777777" w:rsidR="00CC663C" w:rsidRPr="00CC663C" w:rsidRDefault="00CC663C" w:rsidP="00CC663C">
      <w:r w:rsidRPr="00CC663C">
        <w:t xml:space="preserve">Trong lớp cơ sở hạ tầng, chúng tôi có các đối tượng mô hình, chúng tôi sẽ duy trì tất cả các đối tượng di chuyển cơ sở dữ liệu và bối cảnh cơ sở dữ liệu trong lớp này. Trong lớp </w:t>
      </w:r>
      <w:r w:rsidRPr="00CC663C">
        <w:lastRenderedPageBreak/>
        <w:t>này, chúng ta có kho lưu trữ của tất cả đối tượng mô hình miền. Ngoài ra việc triển khai giao diện được xác định trong lớp ứng dụng.</w:t>
      </w:r>
    </w:p>
    <w:p w14:paraId="3FC30E96" w14:textId="39805C4F" w:rsidR="00CC663C" w:rsidRPr="00CC663C" w:rsidRDefault="00741C7B" w:rsidP="00741C7B">
      <w:pPr>
        <w:pStyle w:val="ListParagraph"/>
        <w:numPr>
          <w:ilvl w:val="0"/>
          <w:numId w:val="60"/>
        </w:numPr>
      </w:pPr>
      <w:r>
        <w:t>Lớp trình bày</w:t>
      </w:r>
    </w:p>
    <w:p w14:paraId="7EDD7ED6" w14:textId="1257C344" w:rsidR="00CC663C" w:rsidRDefault="00CC663C" w:rsidP="00CC663C">
      <w:r w:rsidRPr="00CC663C">
        <w:t>Nó có thể là bộ điều khiển API hoặc bất kỳ giao diện người dùng nào. Trong trường hợp lớp Trình bày API hiển thị cho chúng ta dữ liệu đối tượng từ cơ sở dữ liệu bằng cách sử dụng yêu cầu HTTP ở dạng Đối tượng JSON. Nhưng trong trường hợp ứng dụng ngoại vi, chúng tôi trình bày dữ liệu bằng giao diện người dùng bằng cách sử dụng APIS.</w:t>
      </w:r>
    </w:p>
    <w:p w14:paraId="4BEAD45B" w14:textId="0AE179EF" w:rsidR="00CC663C" w:rsidRDefault="00CC663C" w:rsidP="00CC663C">
      <w:pPr>
        <w:pStyle w:val="Heading3"/>
      </w:pPr>
      <w:bookmarkStart w:id="48" w:name="_Toc167279537"/>
      <w:r>
        <w:t>Ưu điểm</w:t>
      </w:r>
      <w:bookmarkEnd w:id="48"/>
      <w:r>
        <w:t xml:space="preserve"> </w:t>
      </w:r>
    </w:p>
    <w:p w14:paraId="7DEDCAB3" w14:textId="77777777" w:rsidR="00CC663C" w:rsidRPr="00CC663C" w:rsidRDefault="00CC663C" w:rsidP="00C03DAB">
      <w:pPr>
        <w:pStyle w:val="ListParagraph"/>
        <w:numPr>
          <w:ilvl w:val="0"/>
          <w:numId w:val="10"/>
        </w:numPr>
      </w:pPr>
      <w:r w:rsidRPr="00CC663C">
        <w:t>Tách biệt mối quan tâm, mỗi bộ phận có trách nhiệm duy trì riêng.</w:t>
      </w:r>
    </w:p>
    <w:p w14:paraId="26861ED4" w14:textId="009263B5" w:rsidR="00CC663C" w:rsidRPr="00CC663C" w:rsidRDefault="00CC663C" w:rsidP="00C03DAB">
      <w:pPr>
        <w:pStyle w:val="ListParagraph"/>
        <w:numPr>
          <w:ilvl w:val="0"/>
          <w:numId w:val="10"/>
        </w:numPr>
      </w:pPr>
      <w:r w:rsidRPr="00CC663C">
        <w:t>Luồng phụ thuộc hướng vào trong, điều đó có nghĩa là có thể thay đổi các phần bên ngoài mà không ảnh hưởng gì đến các phần bên trong.</w:t>
      </w:r>
    </w:p>
    <w:p w14:paraId="025970C7" w14:textId="77777777" w:rsidR="00CC663C" w:rsidRPr="00CC663C" w:rsidRDefault="00CC663C" w:rsidP="00C03DAB">
      <w:pPr>
        <w:pStyle w:val="ListParagraph"/>
        <w:numPr>
          <w:ilvl w:val="0"/>
          <w:numId w:val="10"/>
        </w:numPr>
      </w:pPr>
      <w:r w:rsidRPr="00CC663C">
        <w:t>Cung cấp một cách rất linh hoạt để thử nghiệm.</w:t>
      </w:r>
    </w:p>
    <w:p w14:paraId="3C4839E4" w14:textId="77777777" w:rsidR="00CC663C" w:rsidRPr="00CC663C" w:rsidRDefault="00CC663C" w:rsidP="00C03DAB">
      <w:pPr>
        <w:pStyle w:val="ListParagraph"/>
        <w:numPr>
          <w:ilvl w:val="0"/>
          <w:numId w:val="10"/>
        </w:numPr>
      </w:pPr>
      <w:r w:rsidRPr="00CC663C">
        <w:t>Cung cấp một cách rõ ràng, ngắn gọn và có hướng dẫn để bắt đầu triển khai bằng bất kỳ ngôn ngữ lập trình nào.</w:t>
      </w:r>
    </w:p>
    <w:p w14:paraId="39E1B121" w14:textId="45FCDE90" w:rsidR="00CC663C" w:rsidRPr="00CC663C" w:rsidRDefault="00CC663C" w:rsidP="00C03DAB">
      <w:pPr>
        <w:pStyle w:val="ListParagraph"/>
        <w:numPr>
          <w:ilvl w:val="0"/>
          <w:numId w:val="10"/>
        </w:numPr>
      </w:pPr>
      <w:r w:rsidRPr="00CC663C">
        <w:t>Giao diện người dùng và cơ sở dữ liệu có thể được thay đổi bất cứ lúc nào mà không ảnh h</w:t>
      </w:r>
      <w:r w:rsidR="00BA2B76">
        <w:t>ưởng đến các phần khác.</w:t>
      </w:r>
    </w:p>
    <w:p w14:paraId="070F7542" w14:textId="77777777" w:rsidR="00CC663C" w:rsidRPr="00CC663C" w:rsidRDefault="00CC663C" w:rsidP="00CC663C"/>
    <w:p w14:paraId="1B0FC8EC" w14:textId="479BB743" w:rsidR="00F22C16" w:rsidRDefault="00F22C16">
      <w:pPr>
        <w:spacing w:before="0" w:line="240" w:lineRule="auto"/>
        <w:ind w:firstLine="0"/>
        <w:jc w:val="left"/>
      </w:pPr>
      <w:r>
        <w:br w:type="page"/>
      </w:r>
    </w:p>
    <w:p w14:paraId="3BD261A7" w14:textId="5CF7B762" w:rsidR="00F22C16" w:rsidRDefault="00AC1AD2" w:rsidP="00AC1AD2">
      <w:pPr>
        <w:pStyle w:val="Heading2"/>
      </w:pPr>
      <w:bookmarkStart w:id="49" w:name="_Toc167279538"/>
      <w:r>
        <w:lastRenderedPageBreak/>
        <w:t>Thư viện Bootstrap</w:t>
      </w:r>
      <w:bookmarkEnd w:id="49"/>
    </w:p>
    <w:p w14:paraId="3EABE462" w14:textId="26430378" w:rsidR="00F22C16" w:rsidRDefault="00AC1AD2" w:rsidP="00AC1AD2">
      <w:pPr>
        <w:pStyle w:val="Heading3"/>
      </w:pPr>
      <w:bookmarkStart w:id="50" w:name="_Toc167279539"/>
      <w:r>
        <w:t>Giới thiệu thư viện Bootstrap</w:t>
      </w:r>
      <w:bookmarkEnd w:id="50"/>
    </w:p>
    <w:p w14:paraId="2D82A1AD" w14:textId="276ABC4D" w:rsidR="00B36AE6" w:rsidRPr="00B36AE6" w:rsidRDefault="00B36AE6" w:rsidP="00B36AE6">
      <w:r w:rsidRPr="00B36AE6">
        <w:t>Bootstrap là một Framework gồm có 3 thành phần cơ bản như sau: HTML, CSS và JavaScript. Responsive là nơi mà chúng dựa theo và sử dụng để phát triển trang web. Bootstrap giúp cho các nhà lập trình thiết kế trong việc thiết kế web tiết kiệm được thời g</w:t>
      </w:r>
      <w:r>
        <w:t>ian</w:t>
      </w:r>
    </w:p>
    <w:p w14:paraId="2E5A0B5F" w14:textId="77777777" w:rsidR="002A240A" w:rsidRDefault="002A240A" w:rsidP="002A240A">
      <w:pPr>
        <w:keepNext/>
      </w:pPr>
      <w:r>
        <w:rPr>
          <w:noProof/>
        </w:rPr>
        <w:drawing>
          <wp:inline distT="0" distB="0" distL="0" distR="0" wp14:anchorId="7631E56A" wp14:editId="6880EF66">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0.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19FC17B" w14:textId="2CFD4A38" w:rsidR="002A240A" w:rsidRPr="002A240A" w:rsidRDefault="002A240A" w:rsidP="002A240A">
      <w:pPr>
        <w:pStyle w:val="Caption"/>
        <w:rPr>
          <w:sz w:val="22"/>
          <w:szCs w:val="22"/>
        </w:rPr>
      </w:pPr>
      <w:bookmarkStart w:id="51" w:name="_Toc167322061"/>
      <w:r w:rsidRPr="002A240A">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2</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7</w:t>
      </w:r>
      <w:r w:rsidR="001E131C">
        <w:rPr>
          <w:sz w:val="22"/>
          <w:szCs w:val="22"/>
        </w:rPr>
        <w:fldChar w:fldCharType="end"/>
      </w:r>
      <w:del w:id="52"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2</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7</w:delText>
        </w:r>
        <w:r w:rsidR="00A024B1" w:rsidDel="00A024B1">
          <w:rPr>
            <w:sz w:val="22"/>
            <w:szCs w:val="22"/>
          </w:rPr>
          <w:fldChar w:fldCharType="end"/>
        </w:r>
      </w:del>
      <w:r w:rsidRPr="002A240A">
        <w:rPr>
          <w:sz w:val="22"/>
          <w:szCs w:val="22"/>
        </w:rPr>
        <w:t xml:space="preserve"> Thư viện giao diện Bootstrap</w:t>
      </w:r>
      <w:r w:rsidR="0054452A">
        <w:rPr>
          <w:sz w:val="22"/>
          <w:szCs w:val="22"/>
        </w:rPr>
        <w:t xml:space="preserve"> </w:t>
      </w:r>
      <w:r w:rsidR="0054452A" w:rsidRPr="0054452A">
        <w:rPr>
          <w:i/>
          <w:sz w:val="22"/>
          <w:szCs w:val="22"/>
        </w:rPr>
        <w:t xml:space="preserve">Nguồn: </w:t>
      </w:r>
      <w:r w:rsidR="0054452A">
        <w:rPr>
          <w:i/>
          <w:sz w:val="22"/>
          <w:szCs w:val="22"/>
        </w:rPr>
        <w:t>https://w3school</w:t>
      </w:r>
      <w:r w:rsidR="0054452A" w:rsidRPr="0054452A">
        <w:rPr>
          <w:i/>
          <w:sz w:val="22"/>
          <w:szCs w:val="22"/>
        </w:rPr>
        <w:t>.com</w:t>
      </w:r>
      <w:bookmarkEnd w:id="51"/>
    </w:p>
    <w:p w14:paraId="07813C33" w14:textId="4155E893" w:rsidR="00B36AE6" w:rsidRDefault="00B36AE6" w:rsidP="00B36AE6">
      <w:r w:rsidRPr="00B36AE6">
        <w:t>Bootstrap còn là một c</w:t>
      </w:r>
      <w:bookmarkStart w:id="53" w:name="_GoBack"/>
      <w:bookmarkEnd w:id="53"/>
      <w:r w:rsidRPr="00B36AE6">
        <w:t xml:space="preserve">ollection hoàn toàn </w:t>
      </w:r>
      <w:r w:rsidR="002A240A">
        <w:t>miễn phí</w:t>
      </w:r>
      <w:r w:rsidRPr="00B36AE6">
        <w:t xml:space="preserve">. Bộ sưu tập này gồm có các mã nguồn mở, hay các công cụ giúp </w:t>
      </w:r>
      <w:r w:rsidR="002A240A">
        <w:t>các lập trình viên</w:t>
      </w:r>
      <w:r w:rsidRPr="00B36AE6">
        <w:t xml:space="preserve"> có thể tạo thành một website đầy đủ với các thành phần.</w:t>
      </w:r>
    </w:p>
    <w:p w14:paraId="44C69523" w14:textId="11543E47" w:rsidR="00B36AE6" w:rsidRDefault="00B36AE6" w:rsidP="00B36AE6">
      <w:pPr>
        <w:pStyle w:val="Heading3"/>
      </w:pPr>
      <w:bookmarkStart w:id="54" w:name="_Toc167279540"/>
      <w:r>
        <w:t>Các tính năng chính của Bootstrap</w:t>
      </w:r>
      <w:bookmarkEnd w:id="54"/>
    </w:p>
    <w:p w14:paraId="630A0E0A" w14:textId="77777777" w:rsidR="00B36AE6" w:rsidRPr="0054452A" w:rsidRDefault="00B36AE6" w:rsidP="00C03DAB">
      <w:pPr>
        <w:pStyle w:val="ListParagraph"/>
        <w:numPr>
          <w:ilvl w:val="0"/>
          <w:numId w:val="51"/>
        </w:numPr>
      </w:pPr>
      <w:r w:rsidRPr="0054452A">
        <w:t>Cải tiến các biển mẫu</w:t>
      </w:r>
    </w:p>
    <w:p w14:paraId="13C98EA6" w14:textId="77777777" w:rsidR="00B36AE6" w:rsidRPr="00B36AE6" w:rsidRDefault="00B36AE6" w:rsidP="00B36AE6">
      <w:r w:rsidRPr="00B36AE6">
        <w:t>Chúng có một hệ thống có thể điều khiển biểu mẫu từ đó được cải tiến. Các biểu mẫu này hoàn toàn thao tác được tùy chỉnh, chính vì thế mà các nhà phát triển có thể cung cấp giao diện giống nhau trên tất cả các trình duyệt. Sau cùng thì các biểu mẫu sẽ dễ làm việc và được thống nhất hơn trên các trình duyệt khác nhau.</w:t>
      </w:r>
    </w:p>
    <w:p w14:paraId="367227D5" w14:textId="77777777" w:rsidR="00B36AE6" w:rsidRPr="00B36AE6" w:rsidRDefault="00B36AE6" w:rsidP="00B36AE6">
      <w:r w:rsidRPr="00B36AE6">
        <w:t>Các cải tiến đối với biểu mẫu Bootstrap được đơn giản hóa. Sử dụng CSS và hỗ trợ bởi floating label để tạo ra các biểu mẫu mới để nhập văn bản, vùng văn bản và đưa ra lựa chọn.</w:t>
      </w:r>
    </w:p>
    <w:p w14:paraId="546EF2B1" w14:textId="77777777" w:rsidR="00B36AE6" w:rsidRPr="0054452A" w:rsidRDefault="00B36AE6" w:rsidP="00C03DAB">
      <w:pPr>
        <w:pStyle w:val="ListParagraph"/>
        <w:numPr>
          <w:ilvl w:val="0"/>
          <w:numId w:val="51"/>
        </w:numPr>
      </w:pPr>
      <w:r w:rsidRPr="0054452A">
        <w:t>Hỗ trợ các RTL</w:t>
      </w:r>
    </w:p>
    <w:p w14:paraId="3F6141C0" w14:textId="77777777" w:rsidR="00B36AE6" w:rsidRPr="00B36AE6" w:rsidRDefault="00B36AE6" w:rsidP="00B36AE6">
      <w:r w:rsidRPr="00B36AE6">
        <w:lastRenderedPageBreak/>
        <w:t>Bootstrap hỗ trợ các RTL cho các ngôn ngữ đọc từ phải sang trái. Việc hỗ trợ RTL là một bước ngoặt lớn, một sự cải tiến lớn về khả năng truy cập trong Bootstrap  mang vai trò loại bỏ các vấn đề mà các developer gặp phải khi cần RTL trên trang web.</w:t>
      </w:r>
    </w:p>
    <w:p w14:paraId="1124273D" w14:textId="77777777" w:rsidR="00B36AE6" w:rsidRPr="0054452A" w:rsidRDefault="00B36AE6" w:rsidP="00C03DAB">
      <w:pPr>
        <w:pStyle w:val="ListParagraph"/>
        <w:numPr>
          <w:ilvl w:val="0"/>
          <w:numId w:val="51"/>
        </w:numPr>
      </w:pPr>
      <w:r w:rsidRPr="0054452A">
        <w:t>Cải tiến từ jQuery</w:t>
      </w:r>
    </w:p>
    <w:p w14:paraId="33020363" w14:textId="77777777" w:rsidR="00B36AE6" w:rsidRPr="00B36AE6" w:rsidRDefault="00B36AE6" w:rsidP="00B36AE6">
      <w:r w:rsidRPr="00B36AE6">
        <w:t>Bootstrap sẽ ngưng sử dụng thư viện jQuery, mà thay thế chúng là thư viện JavaScript được cải thiện từ trước. Ngừng việc hỗ trợ jQuery giúp việc cải thiện thời gian tải và giảm được kích thước tệp nguồn, có được sự sẵn sàng hơn trong tương lai. Quá trình phải tải xuống toàn bộ thư viện sẽ không còn tiếp diễn nữa, đây là một dấu hiệu tốt. Vì sao lại như thế, bởi điều này đóng một vai trò quan trọng khi thời gian tải trang Google dựa vào đó để đánh giá thứ hạng của các website tên thiết bị di động.</w:t>
      </w:r>
    </w:p>
    <w:p w14:paraId="53B818C3" w14:textId="1AE9328E" w:rsidR="00B36AE6" w:rsidRPr="00B36AE6" w:rsidRDefault="00B36AE6" w:rsidP="0054452A">
      <w:r w:rsidRPr="00B36AE6">
        <w:t xml:space="preserve">Bootstrap và jQuery đã gắn bó với nhau trong suốt 8 năm, với trách nhiệm cung cấp cho các nhà phát triển các khả năng chưa từng có tiền lệ trong các chức năng dựa trên JavaScript và khả </w:t>
      </w:r>
      <w:r w:rsidR="0054452A">
        <w:t>năng đơn giản hóa nhiều tác vụ.</w:t>
      </w:r>
    </w:p>
    <w:p w14:paraId="589AC2E3" w14:textId="77777777" w:rsidR="00B36AE6" w:rsidRPr="0054452A" w:rsidRDefault="00B36AE6" w:rsidP="00C03DAB">
      <w:pPr>
        <w:pStyle w:val="ListParagraph"/>
        <w:numPr>
          <w:ilvl w:val="0"/>
          <w:numId w:val="51"/>
        </w:numPr>
      </w:pPr>
      <w:r w:rsidRPr="0054452A">
        <w:t>Thành phần Offcanvas</w:t>
      </w:r>
    </w:p>
    <w:p w14:paraId="44335455" w14:textId="77777777" w:rsidR="00B36AE6" w:rsidRPr="00B36AE6" w:rsidRDefault="00B36AE6" w:rsidP="00B36AE6">
      <w:r w:rsidRPr="00B36AE6">
        <w:t>Thành phần offcanvas là một trong số các tính năng của Bootstrap. Trong thành phần này còn bao gồm backdrop có thể định dạng cấu hình, cuộn nội dung và cả vị trí. Biểu tượng chữ V thuộc phần tử trong Bootstrap hiển thị khả năng nhấp và trạng thái. Chúng có thể được đặt ở trên cùng, dưới cùng, bên trái hay bên phải của chế độ xem.</w:t>
      </w:r>
    </w:p>
    <w:p w14:paraId="003720DE" w14:textId="77777777" w:rsidR="00B36AE6" w:rsidRPr="0054452A" w:rsidRDefault="00B36AE6" w:rsidP="00C03DAB">
      <w:pPr>
        <w:pStyle w:val="ListParagraph"/>
        <w:numPr>
          <w:ilvl w:val="0"/>
          <w:numId w:val="51"/>
        </w:numPr>
      </w:pPr>
      <w:r w:rsidRPr="0054452A">
        <w:t>Cải tiến hệ thống bố cục và lưới</w:t>
      </w:r>
    </w:p>
    <w:p w14:paraId="5DF48BE9" w14:textId="77777777" w:rsidR="00B36AE6" w:rsidRPr="00B36AE6" w:rsidRDefault="00B36AE6" w:rsidP="00B36AE6">
      <w:pPr>
        <w:ind w:left="567" w:firstLine="0"/>
      </w:pPr>
      <w:r w:rsidRPr="00B36AE6">
        <w:t>Giúp cho hệ thống lưới và bố cục được cải tiến hóa và tối ưu các chức năng</w:t>
      </w:r>
    </w:p>
    <w:p w14:paraId="42DB486E" w14:textId="363BF5B1" w:rsidR="00F22C16" w:rsidRDefault="00B36AE6" w:rsidP="00B36AE6">
      <w:pPr>
        <w:pStyle w:val="Heading3"/>
      </w:pPr>
      <w:bookmarkStart w:id="55" w:name="_Toc167279541"/>
      <w:r>
        <w:t>Ưu điểm của Bootstrap</w:t>
      </w:r>
      <w:bookmarkEnd w:id="55"/>
    </w:p>
    <w:p w14:paraId="42E6B12B" w14:textId="77777777" w:rsidR="00B36AE6" w:rsidRPr="0054452A" w:rsidRDefault="00B36AE6" w:rsidP="00C03DAB">
      <w:pPr>
        <w:pStyle w:val="ListParagraph"/>
        <w:numPr>
          <w:ilvl w:val="0"/>
          <w:numId w:val="52"/>
        </w:numPr>
      </w:pPr>
      <w:r w:rsidRPr="0054452A">
        <w:t>Tương thích với các trình duyệt</w:t>
      </w:r>
    </w:p>
    <w:p w14:paraId="272794F1" w14:textId="77777777" w:rsidR="00B36AE6" w:rsidRPr="00B36AE6" w:rsidRDefault="00B36AE6" w:rsidP="00B36AE6">
      <w:r w:rsidRPr="00B36AE6">
        <w:t>Khả năng tương thích của framework với nhiều loại phiên bản và nền tảng của các trình duyệt hiện nay luôn là sự đảm bảo tuyệt đối khi lựa chọn Bootstrap. Ngoài ra, các developer cam kết sẽ không hỗ trợ proxy browser hay kể cả trình duyệt cũ.</w:t>
      </w:r>
    </w:p>
    <w:p w14:paraId="34899E9E" w14:textId="77777777" w:rsidR="00B36AE6" w:rsidRPr="0054452A" w:rsidRDefault="00B36AE6" w:rsidP="00C03DAB">
      <w:pPr>
        <w:pStyle w:val="ListParagraph"/>
        <w:numPr>
          <w:ilvl w:val="0"/>
          <w:numId w:val="52"/>
        </w:numPr>
      </w:pPr>
      <w:r w:rsidRPr="0054452A">
        <w:t>Tiết kiệm thời gian</w:t>
      </w:r>
    </w:p>
    <w:p w14:paraId="1E96EEAA" w14:textId="6D33A75D" w:rsidR="00B36AE6" w:rsidRPr="00B36AE6" w:rsidRDefault="00B36AE6" w:rsidP="00B36AE6">
      <w:r w:rsidRPr="00B36AE6">
        <w:t xml:space="preserve">Khi các nhà phát triển phải vùi đầu trong việc chạy deadline khi xây dựng trang web thì Bootstrap như người </w:t>
      </w:r>
      <w:r w:rsidR="002A240A">
        <w:t>chúng ta</w:t>
      </w:r>
      <w:r w:rsidRPr="00B36AE6">
        <w:t xml:space="preserve"> đồng hành với họ. Vì sao lại nói như thế? Bởi chúng đã có sẵn rất nhiều block được cài sẵn giúp phần nào thời gian lựa chọn của ng làm và đẩy nhanh được tiến độ công việc.</w:t>
      </w:r>
    </w:p>
    <w:p w14:paraId="1F4EAC61" w14:textId="77777777" w:rsidR="00B36AE6" w:rsidRPr="0054452A" w:rsidRDefault="00B36AE6" w:rsidP="00C03DAB">
      <w:pPr>
        <w:pStyle w:val="ListParagraph"/>
        <w:numPr>
          <w:ilvl w:val="0"/>
          <w:numId w:val="52"/>
        </w:numPr>
      </w:pPr>
      <w:r w:rsidRPr="0054452A">
        <w:t>Khả năng ứng biến tốt</w:t>
      </w:r>
    </w:p>
    <w:p w14:paraId="2837B6B1" w14:textId="77777777" w:rsidR="00B36AE6" w:rsidRPr="00B36AE6" w:rsidRDefault="00B36AE6" w:rsidP="00B36AE6">
      <w:r w:rsidRPr="00B36AE6">
        <w:lastRenderedPageBreak/>
        <w:t>Khi các nhà phát triển không lựa chọn được các mẫu thiết kế có sẵn của chúng, thì vẫn còn một cách khác. Đó là có thể tùy ý chỉnh lại biến tấu vào tệp CSS của nó. Hay có thể kết hợp với các mã sẵn có và bổ trợ thêm các chức năng cho nhau.</w:t>
      </w:r>
    </w:p>
    <w:p w14:paraId="4F0F8482" w14:textId="6EA8D363" w:rsidR="00B36AE6" w:rsidRPr="00B36AE6" w:rsidRDefault="00B36AE6" w:rsidP="00B36AE6">
      <w:r w:rsidRPr="00B36AE6">
        <w:t xml:space="preserve">Người dùng có thể tạo một phiên bản tùy chỉnh thông qua trang của chúng. Phân tích sâu hơn nữa thì để thực hiện được điều vừa rồi </w:t>
      </w:r>
      <w:r w:rsidR="002A240A">
        <w:t>chúng ta</w:t>
      </w:r>
      <w:r w:rsidRPr="00B36AE6">
        <w:t xml:space="preserve"> cần loại bỏ toàn bộ các plugin và thành phần trước khi </w:t>
      </w:r>
      <w:r w:rsidR="002A240A">
        <w:t>chúng ta</w:t>
      </w:r>
      <w:r w:rsidRPr="00B36AE6">
        <w:t xml:space="preserve"> tải xuống tệp Bootstrap. </w:t>
      </w:r>
    </w:p>
    <w:p w14:paraId="215B59DA" w14:textId="77777777" w:rsidR="00B36AE6" w:rsidRPr="0054452A" w:rsidRDefault="00B36AE6" w:rsidP="00C03DAB">
      <w:pPr>
        <w:pStyle w:val="ListParagraph"/>
        <w:numPr>
          <w:ilvl w:val="0"/>
          <w:numId w:val="52"/>
        </w:numPr>
      </w:pPr>
      <w:r w:rsidRPr="0054452A">
        <w:t>Dễ sử dụng</w:t>
      </w:r>
    </w:p>
    <w:p w14:paraId="4892C5E1" w14:textId="77777777" w:rsidR="00B36AE6" w:rsidRPr="00B36AE6" w:rsidRDefault="00B36AE6" w:rsidP="00B36AE6">
      <w:r w:rsidRPr="00B36AE6">
        <w:t>Nghe có vẻ như khó sử dụng nhưng chúng lại rất dễ sử dụng và thao tác. Chỉ cần có kiến thức cơ bản về CSS và HTML thì đều có thể sử dụng được. Ngoài ra còn một điều khác nữa đó chính là chúng rất phổ biến trong giới lập trình web và thiết kế với cấu trúc đơn giản dễ áp dụng.</w:t>
      </w:r>
    </w:p>
    <w:p w14:paraId="41BE1FBB" w14:textId="08D2D1C0" w:rsidR="00B36AE6" w:rsidRPr="00B36AE6" w:rsidRDefault="002A240A" w:rsidP="00B36AE6">
      <w:r>
        <w:t>Chúng ta</w:t>
      </w:r>
      <w:r w:rsidR="00B36AE6" w:rsidRPr="00B36AE6">
        <w:t xml:space="preserve"> cũng có thể sử dụng các màu sắc chủ đề cho các CMS phổ biến làm công cụ cho việc học tập. Với mong muốn trang web được tăng thời gian tải trang thì thuật ngữ này có thể giúp giảm các tệp JavaScript và CSS. Không chỉ vậy, nó còn duy trì sự thống nhất về cú pháp giữa các trang web và nhà phát triển, khi thực hiện làm về một dự án nhóm thì rất phù hợp.</w:t>
      </w:r>
    </w:p>
    <w:p w14:paraId="35D41E5A" w14:textId="77777777" w:rsidR="00B36AE6" w:rsidRPr="0054452A" w:rsidRDefault="00B36AE6" w:rsidP="00C03DAB">
      <w:pPr>
        <w:pStyle w:val="ListParagraph"/>
        <w:numPr>
          <w:ilvl w:val="0"/>
          <w:numId w:val="52"/>
        </w:numPr>
      </w:pPr>
      <w:r w:rsidRPr="0054452A">
        <w:t>Có tài liệu hỗ trợ đủ lớn</w:t>
      </w:r>
    </w:p>
    <w:p w14:paraId="7461FCAF" w14:textId="77777777" w:rsidR="00B36AE6" w:rsidRDefault="00B36AE6" w:rsidP="00B36AE6">
      <w:r w:rsidRPr="00B36AE6">
        <w:t>Bootstrap sở hữu một cộng đồng lớn các nhà phát triển và nhà thiết kế hùng hậu đằng sau nó. Bởi vì được lưu trữ trên GitHub giúp các developer dễ dàng sáng tạo, sửa đổi và đóng góp vào cơ sở mã của Bootstrap. Không chỉ thế mà còn giúp dễ dàng trong việc cộng tác, đưa ra lời khuyên và  khả năng tương tác với đồng nghiệp được tăng lên…</w:t>
      </w:r>
    </w:p>
    <w:p w14:paraId="1C8FA0CA" w14:textId="208840E9" w:rsidR="00B36AE6" w:rsidRPr="00B36AE6" w:rsidRDefault="00B36AE6" w:rsidP="00B36AE6">
      <w:r w:rsidRPr="00B36AE6">
        <w:t xml:space="preserve">Ngoài ra, rất nhiều tài nguyên trên trang web và một số trang web khác đều được chúng cung cấp một cách đầy đủ. Thuận tiện cho việc tạo một trang web không còn phức tạp như trước nữa. Tài liệu gồm có các code sample phục vụ cho việc thao tác cơ bản. </w:t>
      </w:r>
      <w:r w:rsidR="002A240A">
        <w:t>Chúng ta</w:t>
      </w:r>
      <w:r w:rsidRPr="00B36AE6">
        <w:t xml:space="preserve"> có thể sao chép và sửa đổi các code template này sao cho các dự án của mình được hoàn hảo và chuyên nghiệp nhất, từ đó thời gian lập trình cũng được rút ngắn lại.</w:t>
      </w:r>
    </w:p>
    <w:p w14:paraId="354D6407" w14:textId="77777777" w:rsidR="00B36AE6" w:rsidRPr="00B36AE6" w:rsidRDefault="00B36AE6" w:rsidP="00B36AE6"/>
    <w:p w14:paraId="694678D5" w14:textId="4F9678CA" w:rsidR="00F22C16" w:rsidRDefault="00F22C16">
      <w:pPr>
        <w:spacing w:before="0" w:line="240" w:lineRule="auto"/>
        <w:ind w:firstLine="0"/>
        <w:jc w:val="left"/>
      </w:pPr>
      <w:r>
        <w:br w:type="page"/>
      </w:r>
    </w:p>
    <w:p w14:paraId="3183DEC4" w14:textId="77777777" w:rsidR="0045737D" w:rsidRDefault="002A240A" w:rsidP="0045737D">
      <w:pPr>
        <w:pStyle w:val="Heading1"/>
      </w:pPr>
      <w:r>
        <w:lastRenderedPageBreak/>
        <w:t xml:space="preserve"> </w:t>
      </w:r>
      <w:bookmarkStart w:id="56" w:name="_Toc167279542"/>
      <w:r>
        <w:t>PHÂN TÍCH VÀ THIẾT HỆ TH</w:t>
      </w:r>
      <w:r w:rsidR="0045737D">
        <w:t>ỐNG</w:t>
      </w:r>
      <w:bookmarkEnd w:id="56"/>
    </w:p>
    <w:p w14:paraId="285982FB" w14:textId="77777777" w:rsidR="0045737D" w:rsidRDefault="0045737D" w:rsidP="0045737D">
      <w:pPr>
        <w:pStyle w:val="Heading2"/>
      </w:pPr>
      <w:bookmarkStart w:id="57" w:name="_Toc167279543"/>
      <w:r>
        <w:t>Biểu đồ Use Case tổng quát</w:t>
      </w:r>
      <w:bookmarkEnd w:id="57"/>
    </w:p>
    <w:p w14:paraId="201587BD" w14:textId="0E3B5297" w:rsidR="00872228" w:rsidRDefault="000C3F15" w:rsidP="00872228">
      <w:pPr>
        <w:jc w:val="center"/>
      </w:pPr>
      <w:r>
        <w:rPr>
          <w:noProof/>
        </w:rPr>
        <w:drawing>
          <wp:inline distT="0" distB="0" distL="0" distR="0" wp14:anchorId="14DC212E" wp14:editId="2F8F22F7">
            <wp:extent cx="534352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mmary.drawio.png"/>
                    <pic:cNvPicPr/>
                  </pic:nvPicPr>
                  <pic:blipFill>
                    <a:blip r:embed="rId32">
                      <a:extLst>
                        <a:ext uri="{28A0092B-C50C-407E-A947-70E740481C1C}">
                          <a14:useLocalDpi xmlns:a14="http://schemas.microsoft.com/office/drawing/2010/main" val="0"/>
                        </a:ext>
                      </a:extLst>
                    </a:blip>
                    <a:stretch>
                      <a:fillRect/>
                    </a:stretch>
                  </pic:blipFill>
                  <pic:spPr>
                    <a:xfrm>
                      <a:off x="0" y="0"/>
                      <a:ext cx="5343525" cy="4391025"/>
                    </a:xfrm>
                    <a:prstGeom prst="rect">
                      <a:avLst/>
                    </a:prstGeom>
                  </pic:spPr>
                </pic:pic>
              </a:graphicData>
            </a:graphic>
          </wp:inline>
        </w:drawing>
      </w:r>
    </w:p>
    <w:p w14:paraId="2C7801ED" w14:textId="645D226E" w:rsidR="0045737D" w:rsidRPr="00872228" w:rsidRDefault="00872228" w:rsidP="00872228">
      <w:pPr>
        <w:pStyle w:val="Caption"/>
        <w:rPr>
          <w:sz w:val="22"/>
          <w:szCs w:val="22"/>
        </w:rPr>
      </w:pPr>
      <w:bookmarkStart w:id="58" w:name="_Toc167322062"/>
      <w:r w:rsidRPr="00872228">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3</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1</w:t>
      </w:r>
      <w:r w:rsidR="001E131C">
        <w:rPr>
          <w:sz w:val="22"/>
          <w:szCs w:val="22"/>
        </w:rPr>
        <w:fldChar w:fldCharType="end"/>
      </w:r>
      <w:del w:id="59"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3</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1</w:delText>
        </w:r>
        <w:r w:rsidR="00A024B1" w:rsidDel="00A024B1">
          <w:rPr>
            <w:sz w:val="22"/>
            <w:szCs w:val="22"/>
          </w:rPr>
          <w:fldChar w:fldCharType="end"/>
        </w:r>
      </w:del>
      <w:r w:rsidRPr="00872228">
        <w:rPr>
          <w:sz w:val="22"/>
          <w:szCs w:val="22"/>
        </w:rPr>
        <w:t xml:space="preserve"> Biểu đồ Use case tổng quát hệ thống</w:t>
      </w:r>
      <w:bookmarkEnd w:id="58"/>
    </w:p>
    <w:p w14:paraId="68B19E65" w14:textId="77777777" w:rsidR="00872228" w:rsidRPr="00872228" w:rsidRDefault="00872228" w:rsidP="00872228">
      <w:r w:rsidRPr="00872228">
        <w:t>Các use case chính trong hệ thống phân theo vai trò</w:t>
      </w:r>
    </w:p>
    <w:p w14:paraId="19CC4E20" w14:textId="77777777" w:rsidR="00872228" w:rsidRPr="00872228" w:rsidRDefault="00872228" w:rsidP="00872228">
      <w:pPr>
        <w:rPr>
          <w:b/>
        </w:rPr>
      </w:pPr>
      <w:r w:rsidRPr="00872228">
        <w:rPr>
          <w:b/>
        </w:rPr>
        <w:t>Quản trị - chủ trọ</w:t>
      </w:r>
    </w:p>
    <w:p w14:paraId="0D6C0973" w14:textId="77777777" w:rsidR="00872228" w:rsidRPr="00872228" w:rsidRDefault="00872228" w:rsidP="00C03DAB">
      <w:pPr>
        <w:pStyle w:val="ListParagraph"/>
        <w:numPr>
          <w:ilvl w:val="0"/>
          <w:numId w:val="16"/>
        </w:numPr>
      </w:pPr>
      <w:r w:rsidRPr="00872228">
        <w:t>Quản lý khu trọ</w:t>
      </w:r>
    </w:p>
    <w:p w14:paraId="493AD278" w14:textId="77777777" w:rsidR="00872228" w:rsidRPr="00872228" w:rsidRDefault="00872228" w:rsidP="00C03DAB">
      <w:pPr>
        <w:pStyle w:val="ListParagraph"/>
        <w:numPr>
          <w:ilvl w:val="0"/>
          <w:numId w:val="16"/>
        </w:numPr>
      </w:pPr>
      <w:r w:rsidRPr="00872228">
        <w:t>Quản lý phòng trọ</w:t>
      </w:r>
    </w:p>
    <w:p w14:paraId="70CC5A38" w14:textId="77777777" w:rsidR="00872228" w:rsidRPr="00872228" w:rsidRDefault="00872228" w:rsidP="00C03DAB">
      <w:pPr>
        <w:pStyle w:val="ListParagraph"/>
        <w:numPr>
          <w:ilvl w:val="0"/>
          <w:numId w:val="16"/>
        </w:numPr>
      </w:pPr>
      <w:r w:rsidRPr="00872228">
        <w:t>Quản lý các thiết bị trong phòng</w:t>
      </w:r>
    </w:p>
    <w:p w14:paraId="32EF2A35" w14:textId="77777777" w:rsidR="00872228" w:rsidRPr="00872228" w:rsidRDefault="00872228" w:rsidP="00C03DAB">
      <w:pPr>
        <w:pStyle w:val="ListParagraph"/>
        <w:numPr>
          <w:ilvl w:val="0"/>
          <w:numId w:val="16"/>
        </w:numPr>
      </w:pPr>
      <w:r w:rsidRPr="00872228">
        <w:t>Quản lý các dịch vụ trong khu trọ</w:t>
      </w:r>
    </w:p>
    <w:p w14:paraId="65E431A4" w14:textId="77777777" w:rsidR="00872228" w:rsidRPr="00872228" w:rsidRDefault="00872228" w:rsidP="00C03DAB">
      <w:pPr>
        <w:pStyle w:val="ListParagraph"/>
        <w:numPr>
          <w:ilvl w:val="0"/>
          <w:numId w:val="16"/>
        </w:numPr>
      </w:pPr>
      <w:r w:rsidRPr="00872228">
        <w:t>Quản lý khách hàng</w:t>
      </w:r>
    </w:p>
    <w:p w14:paraId="78992E43" w14:textId="77777777" w:rsidR="00872228" w:rsidRPr="00872228" w:rsidRDefault="00872228" w:rsidP="00C03DAB">
      <w:pPr>
        <w:pStyle w:val="ListParagraph"/>
        <w:numPr>
          <w:ilvl w:val="0"/>
          <w:numId w:val="16"/>
        </w:numPr>
      </w:pPr>
      <w:r w:rsidRPr="00872228">
        <w:t>Quản lý hợp đồng</w:t>
      </w:r>
    </w:p>
    <w:p w14:paraId="1AB15E9D" w14:textId="77777777" w:rsidR="00872228" w:rsidRPr="00872228" w:rsidRDefault="00872228" w:rsidP="00C03DAB">
      <w:pPr>
        <w:pStyle w:val="ListParagraph"/>
        <w:numPr>
          <w:ilvl w:val="0"/>
          <w:numId w:val="16"/>
        </w:numPr>
      </w:pPr>
      <w:r w:rsidRPr="00872228">
        <w:t>Quản lý hóa đơn</w:t>
      </w:r>
    </w:p>
    <w:p w14:paraId="20DD512D" w14:textId="77777777" w:rsidR="00872228" w:rsidRPr="00872228" w:rsidRDefault="00872228" w:rsidP="00C03DAB">
      <w:pPr>
        <w:pStyle w:val="ListParagraph"/>
        <w:numPr>
          <w:ilvl w:val="0"/>
          <w:numId w:val="16"/>
        </w:numPr>
      </w:pPr>
      <w:r w:rsidRPr="00872228">
        <w:t>Xem báo cáo, xuất tệp</w:t>
      </w:r>
    </w:p>
    <w:p w14:paraId="1161BF28" w14:textId="77777777" w:rsidR="00872228" w:rsidRDefault="00872228" w:rsidP="00872228">
      <w:pPr>
        <w:pStyle w:val="Heading2"/>
      </w:pPr>
      <w:bookmarkStart w:id="60" w:name="_Toc167279544"/>
      <w:r w:rsidRPr="00872228">
        <w:lastRenderedPageBreak/>
        <w:t>Use case chi tiết</w:t>
      </w:r>
      <w:bookmarkEnd w:id="60"/>
    </w:p>
    <w:p w14:paraId="7CAB3760" w14:textId="4F785F0D" w:rsidR="0039754D" w:rsidRDefault="0039754D" w:rsidP="0039754D">
      <w:pPr>
        <w:pStyle w:val="Heading3"/>
      </w:pPr>
      <w:bookmarkStart w:id="61" w:name="_Toc167279547"/>
      <w:r>
        <w:t>Use case đăng nhập</w:t>
      </w:r>
      <w:bookmarkEnd w:id="61"/>
    </w:p>
    <w:p w14:paraId="59ACCEDE" w14:textId="77777777" w:rsidR="0039754D" w:rsidRDefault="0039754D" w:rsidP="0039754D">
      <w:pPr>
        <w:ind w:firstLine="0"/>
        <w:rPr>
          <w:b/>
        </w:rPr>
      </w:pPr>
      <w:r>
        <w:rPr>
          <w:b/>
        </w:rPr>
        <w:t>Mô tả vắn tắt</w:t>
      </w:r>
    </w:p>
    <w:p w14:paraId="5588EFFE" w14:textId="77777777" w:rsidR="0039754D" w:rsidRDefault="0039754D" w:rsidP="0039754D">
      <w:r>
        <w:t>Use case này cho phép người sử dụng ở đây là chủ trọ hoặc người thuê trọ đăng nhập vào hệ thống</w:t>
      </w:r>
    </w:p>
    <w:p w14:paraId="016BB8D8" w14:textId="77777777" w:rsidR="0039754D" w:rsidRDefault="0039754D" w:rsidP="0039754D">
      <w:pPr>
        <w:ind w:firstLine="0"/>
        <w:rPr>
          <w:b/>
        </w:rPr>
      </w:pPr>
      <w:r>
        <w:rPr>
          <w:b/>
        </w:rPr>
        <w:t>Luồng sự kiện</w:t>
      </w:r>
    </w:p>
    <w:p w14:paraId="1C9EFA95" w14:textId="77777777" w:rsidR="0039754D" w:rsidRPr="0039754D" w:rsidRDefault="0039754D" w:rsidP="00C03DAB">
      <w:pPr>
        <w:pStyle w:val="ListParagraph"/>
        <w:numPr>
          <w:ilvl w:val="0"/>
          <w:numId w:val="46"/>
        </w:numPr>
        <w:rPr>
          <w:b/>
          <w:i/>
        </w:rPr>
      </w:pPr>
      <w:r w:rsidRPr="0039754D">
        <w:rPr>
          <w:b/>
          <w:i/>
        </w:rPr>
        <w:t>Luồng cơ bản</w:t>
      </w:r>
    </w:p>
    <w:p w14:paraId="19FFDDE1" w14:textId="77777777" w:rsidR="0039754D" w:rsidRDefault="0039754D" w:rsidP="0039754D">
      <w:pPr>
        <w:ind w:left="360" w:firstLine="360"/>
      </w:pPr>
      <w:r>
        <w:t>Use case này bắt đầu người dùng truy cập vào hệ thống, hệ thống sẽ hiển thị màn hình đăng nhập yêu cầu nhập tên đăng nhập (Số điện thoại hoặc Email) và mật khẩu</w:t>
      </w:r>
    </w:p>
    <w:p w14:paraId="07EFC51D" w14:textId="77777777" w:rsidR="0039754D" w:rsidRDefault="0039754D" w:rsidP="0039754D">
      <w:pPr>
        <w:ind w:left="360" w:hanging="360"/>
      </w:pPr>
      <w:r>
        <w:t>Người dùng nhập tên đăng nhập và mật khẩu, sau đó nhấn nút đăng nhập hoặc phím Enter trên bàn phím. Hệ thống sẽ kiểm tra tính xác thực của 2 thông tin trên và đưa ra kết quả đăng nhập</w:t>
      </w:r>
    </w:p>
    <w:p w14:paraId="1469A67E" w14:textId="77777777" w:rsidR="0039754D" w:rsidRPr="0039754D" w:rsidRDefault="0039754D" w:rsidP="00C03DAB">
      <w:pPr>
        <w:pStyle w:val="ListParagraph"/>
        <w:numPr>
          <w:ilvl w:val="0"/>
          <w:numId w:val="46"/>
        </w:numPr>
        <w:rPr>
          <w:b/>
          <w:i/>
        </w:rPr>
      </w:pPr>
      <w:r w:rsidRPr="0039754D">
        <w:rPr>
          <w:b/>
          <w:i/>
        </w:rPr>
        <w:t>Luồng rẽ nhánh</w:t>
      </w:r>
    </w:p>
    <w:p w14:paraId="3424ED67" w14:textId="77777777" w:rsidR="0039754D" w:rsidRDefault="0039754D" w:rsidP="00C03DAB">
      <w:pPr>
        <w:pStyle w:val="ListParagraph"/>
        <w:numPr>
          <w:ilvl w:val="0"/>
          <w:numId w:val="50"/>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07B45E67" w14:textId="77777777" w:rsidR="0039754D" w:rsidRDefault="0039754D" w:rsidP="00C03DAB">
      <w:pPr>
        <w:pStyle w:val="ListParagraph"/>
        <w:numPr>
          <w:ilvl w:val="0"/>
          <w:numId w:val="50"/>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22087693" w14:textId="77777777" w:rsidR="0039754D" w:rsidRPr="0039754D" w:rsidRDefault="0039754D" w:rsidP="0039754D"/>
    <w:p w14:paraId="161A3D84" w14:textId="77777777" w:rsidR="00722749" w:rsidRDefault="00872228" w:rsidP="00722749">
      <w:pPr>
        <w:pStyle w:val="Heading3"/>
      </w:pPr>
      <w:bookmarkStart w:id="62" w:name="_Toc167279548"/>
      <w:r w:rsidRPr="00872228">
        <w:lastRenderedPageBreak/>
        <w:t>Use case quản lý khu trọ</w:t>
      </w:r>
      <w:bookmarkEnd w:id="62"/>
    </w:p>
    <w:p w14:paraId="32F70639" w14:textId="77777777" w:rsidR="00C32277" w:rsidRDefault="00E10E3F" w:rsidP="00C32277">
      <w:pPr>
        <w:keepNext/>
      </w:pPr>
      <w:r>
        <w:rPr>
          <w:noProof/>
        </w:rPr>
        <w:drawing>
          <wp:inline distT="0" distB="0" distL="0" distR="0" wp14:anchorId="02D3B52E" wp14:editId="5308F0A2">
            <wp:extent cx="5580380" cy="3215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arding-house.drawio.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4036ABC6" w14:textId="49600B7E" w:rsidR="00E10E3F" w:rsidRPr="00C32277" w:rsidRDefault="00C32277" w:rsidP="00C32277">
      <w:pPr>
        <w:pStyle w:val="Caption"/>
        <w:rPr>
          <w:sz w:val="22"/>
        </w:rPr>
      </w:pPr>
      <w:bookmarkStart w:id="63" w:name="_Toc167322063"/>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2</w:t>
      </w:r>
      <w:r w:rsidR="001E131C">
        <w:rPr>
          <w:sz w:val="22"/>
        </w:rPr>
        <w:fldChar w:fldCharType="end"/>
      </w:r>
      <w:del w:id="64" w:author="Nhân Phạm" w:date="2024-05-23T01:47:00Z">
        <w:r w:rsidR="00A024B1" w:rsidDel="00A024B1">
          <w:rPr>
            <w:sz w:val="22"/>
          </w:rPr>
          <w:fldChar w:fldCharType="begin"/>
        </w:r>
        <w:r w:rsidR="00A024B1" w:rsidDel="00A024B1">
          <w:rPr>
            <w:sz w:val="22"/>
          </w:rPr>
          <w:delInstrText xml:space="preserve"> STYLEREF 1 \s </w:delInstrText>
        </w:r>
        <w:r w:rsidR="00A024B1" w:rsidDel="00A024B1">
          <w:rPr>
            <w:sz w:val="22"/>
          </w:rPr>
          <w:fldChar w:fldCharType="separate"/>
        </w:r>
        <w:r w:rsidR="00A024B1" w:rsidDel="00A024B1">
          <w:rPr>
            <w:noProof/>
            <w:sz w:val="22"/>
          </w:rPr>
          <w:delText>3</w:delText>
        </w:r>
        <w:r w:rsidR="00A024B1" w:rsidDel="00A024B1">
          <w:rPr>
            <w:sz w:val="22"/>
          </w:rPr>
          <w:fldChar w:fldCharType="end"/>
        </w:r>
        <w:r w:rsidR="00A024B1" w:rsidDel="00A024B1">
          <w:rPr>
            <w:sz w:val="22"/>
          </w:rPr>
          <w:noBreakHyphen/>
        </w:r>
        <w:r w:rsidR="00A024B1" w:rsidDel="00A024B1">
          <w:rPr>
            <w:sz w:val="22"/>
          </w:rPr>
          <w:fldChar w:fldCharType="begin"/>
        </w:r>
        <w:r w:rsidR="00A024B1" w:rsidDel="00A024B1">
          <w:rPr>
            <w:sz w:val="22"/>
          </w:rPr>
          <w:delInstrText xml:space="preserve"> SEQ Hình \* ARABIC \s 1 </w:delInstrText>
        </w:r>
        <w:r w:rsidR="00A024B1" w:rsidDel="00A024B1">
          <w:rPr>
            <w:sz w:val="22"/>
          </w:rPr>
          <w:fldChar w:fldCharType="separate"/>
        </w:r>
        <w:r w:rsidR="00A024B1" w:rsidDel="00A024B1">
          <w:rPr>
            <w:noProof/>
            <w:sz w:val="22"/>
          </w:rPr>
          <w:delText>2</w:delText>
        </w:r>
        <w:r w:rsidR="00A024B1" w:rsidDel="00A024B1">
          <w:rPr>
            <w:sz w:val="22"/>
          </w:rPr>
          <w:fldChar w:fldCharType="end"/>
        </w:r>
      </w:del>
      <w:r w:rsidRPr="00C32277">
        <w:rPr>
          <w:sz w:val="22"/>
        </w:rPr>
        <w:t xml:space="preserve"> Biểu đổ Use case quản lý khu trọ</w:t>
      </w:r>
      <w:bookmarkEnd w:id="63"/>
    </w:p>
    <w:p w14:paraId="5FD40D86" w14:textId="77777777" w:rsidR="006B20CC" w:rsidRPr="003A2525" w:rsidRDefault="006B20CC" w:rsidP="006B20CC">
      <w:pPr>
        <w:ind w:firstLine="0"/>
        <w:rPr>
          <w:b/>
        </w:rPr>
      </w:pPr>
      <w:r w:rsidRPr="003A2525">
        <w:rPr>
          <w:b/>
        </w:rPr>
        <w:t>Mô tả vắn tắt</w:t>
      </w:r>
    </w:p>
    <w:p w14:paraId="6517C4AA" w14:textId="77777777" w:rsidR="006B20CC" w:rsidRDefault="006B20CC" w:rsidP="006B20CC">
      <w:r>
        <w:t>Use case này cho phép người dùng quản lý các khu trọ sở hữu</w:t>
      </w:r>
    </w:p>
    <w:p w14:paraId="5BE098AE" w14:textId="77777777" w:rsidR="006B20CC" w:rsidRPr="003A2525" w:rsidRDefault="006B20CC" w:rsidP="006B20CC">
      <w:pPr>
        <w:ind w:firstLine="0"/>
        <w:rPr>
          <w:b/>
        </w:rPr>
      </w:pPr>
      <w:r w:rsidRPr="003A2525">
        <w:rPr>
          <w:b/>
        </w:rPr>
        <w:t>Luồng sự kiện</w:t>
      </w:r>
    </w:p>
    <w:p w14:paraId="524E2CC4" w14:textId="77777777" w:rsidR="006B20CC" w:rsidRPr="006B20CC" w:rsidRDefault="006B20CC" w:rsidP="00C03DAB">
      <w:pPr>
        <w:pStyle w:val="ListParagraph"/>
        <w:numPr>
          <w:ilvl w:val="0"/>
          <w:numId w:val="33"/>
        </w:numPr>
        <w:rPr>
          <w:b/>
          <w:i/>
        </w:rPr>
      </w:pPr>
      <w:r w:rsidRPr="006B20CC">
        <w:rPr>
          <w:b/>
          <w:i/>
        </w:rPr>
        <w:t>Luồng cơ bản</w:t>
      </w:r>
    </w:p>
    <w:p w14:paraId="1C184814" w14:textId="77777777" w:rsidR="006B20CC" w:rsidRDefault="006B20CC" w:rsidP="006B20CC">
      <w:pPr>
        <w:ind w:left="360" w:firstLine="360"/>
      </w:pPr>
      <w:r>
        <w:t>Use case này bắt đầu khi người sử dụng truy cập trang quản lý khu trọ, hệ thống sẽ hiển thị danh sách các khu trọ mà người dùng sở hữu và trạng thái các khu trọ đó.</w:t>
      </w:r>
    </w:p>
    <w:p w14:paraId="6A91D7D1" w14:textId="77777777" w:rsidR="006B20CC" w:rsidRDefault="006B20CC" w:rsidP="00C03DAB">
      <w:pPr>
        <w:pStyle w:val="ListParagraph"/>
        <w:numPr>
          <w:ilvl w:val="0"/>
          <w:numId w:val="34"/>
        </w:numPr>
      </w:pPr>
      <w:r w:rsidRPr="006B20CC">
        <w:rPr>
          <w:b/>
        </w:rPr>
        <w:t>Thêm khu trọ</w:t>
      </w:r>
      <w:r>
        <w:t xml:space="preserve"> Khi người dùng nhấn nút thêm khu trọ, hệ thống sẽ xuất hiện một cửa sổ để người dùng nhập thông tin khu trọ như tên, địa chỉ, mô tả, thời gian thanh toán và các dịch vụ khu trọ đang có, khi người dùng nhấn Lưu dữ liệu sẽ được thêm vào bảng BoardingHouses, đồng thời cập nhật lại màn hình danh sách, và đưa ra thông báo đã thêm khu trọ thành công. Use case kết thúc</w:t>
      </w:r>
    </w:p>
    <w:p w14:paraId="781161BC" w14:textId="77777777" w:rsidR="006B20CC" w:rsidRDefault="006B20CC" w:rsidP="00C03DAB">
      <w:pPr>
        <w:pStyle w:val="ListParagraph"/>
        <w:numPr>
          <w:ilvl w:val="0"/>
          <w:numId w:val="34"/>
        </w:numPr>
      </w:pPr>
      <w:r w:rsidRPr="006B20CC">
        <w:rPr>
          <w:b/>
        </w:rPr>
        <w:t>Chỉnh sửa khu trọ</w:t>
      </w:r>
      <w:r>
        <w:t xml:space="preserve"> Khi người dùng nhấn vào biểu tượng menu và chọn chỉnh sửa khu trọ, hệ thống sẽ hiện một cửa sổ để người dùng chỉnh sửa các thông tin về khu trọ, sau khi người dùng nhấn Lưu, dữ liệu sẽ được cập nhật trong bảng BoardingHouses và đưa ra thông báo cập nhật thành công. Use case kết thúc</w:t>
      </w:r>
    </w:p>
    <w:p w14:paraId="4DDF7051" w14:textId="77777777" w:rsidR="006B20CC" w:rsidRDefault="006B20CC" w:rsidP="00C03DAB">
      <w:pPr>
        <w:pStyle w:val="ListParagraph"/>
        <w:numPr>
          <w:ilvl w:val="0"/>
          <w:numId w:val="34"/>
        </w:numPr>
      </w:pPr>
      <w:r w:rsidRPr="006B20CC">
        <w:rPr>
          <w:b/>
        </w:rPr>
        <w:t>Xóa khu trọ</w:t>
      </w:r>
      <w:r>
        <w:t xml:space="preserve"> Khi người dùng nhấn vào biểu tượng xóa tại mỗi dòng thông tin. Hệ thống đưa ra cảnh báo về việc xóa khu trọ, nếu người dùng xác nhận xóa, dữ liệu sẽ được xóa khỏi bảng BoardingHouses và các bảng liên quan, đồng thời đưa ra thông báo xóa thành công cho người dùng. Use case kết thúc</w:t>
      </w:r>
    </w:p>
    <w:p w14:paraId="0FE4B98E" w14:textId="77777777" w:rsidR="006B20CC" w:rsidRDefault="006B20CC" w:rsidP="006B20CC">
      <w:pPr>
        <w:pStyle w:val="ListParagraph"/>
        <w:numPr>
          <w:ilvl w:val="0"/>
          <w:numId w:val="0"/>
        </w:numPr>
        <w:ind w:left="1287"/>
      </w:pPr>
    </w:p>
    <w:p w14:paraId="54AF462A" w14:textId="77777777" w:rsidR="006B20CC" w:rsidRPr="003A2525" w:rsidRDefault="006B20CC" w:rsidP="006B20CC">
      <w:pPr>
        <w:pStyle w:val="ListParagraph"/>
        <w:numPr>
          <w:ilvl w:val="0"/>
          <w:numId w:val="0"/>
        </w:numPr>
        <w:ind w:left="1287"/>
      </w:pPr>
    </w:p>
    <w:p w14:paraId="6323A155" w14:textId="77777777" w:rsidR="006B20CC" w:rsidRPr="006B20CC" w:rsidRDefault="006B20CC" w:rsidP="006B20CC">
      <w:pPr>
        <w:ind w:left="360" w:hanging="360"/>
        <w:rPr>
          <w:b/>
          <w:i/>
        </w:rPr>
      </w:pPr>
      <w:r w:rsidRPr="006B20CC">
        <w:rPr>
          <w:b/>
          <w:i/>
        </w:rPr>
        <w:t>Luồng rẽ nhánh</w:t>
      </w:r>
    </w:p>
    <w:p w14:paraId="68F11F2E" w14:textId="01355495" w:rsidR="006B20CC" w:rsidRDefault="006B20CC" w:rsidP="00C03DAB">
      <w:pPr>
        <w:pStyle w:val="ListParagraph"/>
        <w:numPr>
          <w:ilvl w:val="0"/>
          <w:numId w:val="3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054617BC" w14:textId="77777777" w:rsidR="006B20CC" w:rsidRPr="00BE4F39" w:rsidRDefault="006B20CC" w:rsidP="00C03DAB">
      <w:pPr>
        <w:pStyle w:val="ListParagraph"/>
        <w:numPr>
          <w:ilvl w:val="0"/>
          <w:numId w:val="3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68DAA916" w14:textId="02A55DE5" w:rsidR="006B4144" w:rsidRDefault="006B4144">
      <w:pPr>
        <w:spacing w:before="0" w:line="240" w:lineRule="auto"/>
        <w:ind w:firstLine="0"/>
        <w:jc w:val="left"/>
      </w:pPr>
    </w:p>
    <w:p w14:paraId="469B962F" w14:textId="14275697" w:rsidR="00E10E3F" w:rsidRPr="001379FA" w:rsidRDefault="00E10E3F" w:rsidP="001379FA">
      <w:pPr>
        <w:pStyle w:val="Heading3"/>
      </w:pPr>
      <w:bookmarkStart w:id="65" w:name="_Toc167279549"/>
      <w:r>
        <w:t>Use case quản lý phòng trọ</w:t>
      </w:r>
      <w:r w:rsidR="001379FA">
        <w:t xml:space="preserve"> </w:t>
      </w:r>
      <w:r w:rsidR="00C32277">
        <w:rPr>
          <w:noProof/>
        </w:rPr>
        <mc:AlternateContent>
          <mc:Choice Requires="wps">
            <w:drawing>
              <wp:anchor distT="0" distB="0" distL="114300" distR="114300" simplePos="0" relativeHeight="251661312" behindDoc="0" locked="0" layoutInCell="1" allowOverlap="1" wp14:anchorId="44318FA2" wp14:editId="3D2EAFCF">
                <wp:simplePos x="0" y="0"/>
                <wp:positionH relativeFrom="column">
                  <wp:posOffset>-227330</wp:posOffset>
                </wp:positionH>
                <wp:positionV relativeFrom="paragraph">
                  <wp:posOffset>4485005</wp:posOffset>
                </wp:positionV>
                <wp:extent cx="55803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3D7E0FD" w14:textId="6E55E220" w:rsidR="00A024B1" w:rsidRPr="00C32277" w:rsidRDefault="00A024B1" w:rsidP="00C32277">
                            <w:pPr>
                              <w:pStyle w:val="Caption"/>
                              <w:rPr>
                                <w:rFonts w:cs="Arial"/>
                                <w:b/>
                                <w:i/>
                                <w:sz w:val="22"/>
                                <w:szCs w:val="26"/>
                              </w:rPr>
                            </w:pPr>
                            <w:bookmarkStart w:id="66" w:name="_Toc167322064"/>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3</w:t>
                            </w:r>
                            <w:r w:rsidR="001E131C">
                              <w:rPr>
                                <w:sz w:val="22"/>
                              </w:rPr>
                              <w:fldChar w:fldCharType="end"/>
                            </w:r>
                            <w:del w:id="67" w:author="Nhân Phạm" w:date="2024-05-23T01:47:00Z">
                              <w:r w:rsidDel="00A024B1">
                                <w:rPr>
                                  <w:sz w:val="22"/>
                                </w:rPr>
                                <w:fldChar w:fldCharType="begin"/>
                              </w:r>
                              <w:r w:rsidDel="00A024B1">
                                <w:rPr>
                                  <w:sz w:val="22"/>
                                </w:rPr>
                                <w:delInstrText xml:space="preserve"> STYLEREF 1 \s </w:delInstrText>
                              </w:r>
                              <w:r w:rsidDel="00A024B1">
                                <w:rPr>
                                  <w:sz w:val="22"/>
                                </w:rPr>
                                <w:fldChar w:fldCharType="separate"/>
                              </w:r>
                              <w:r w:rsidDel="00A024B1">
                                <w:rPr>
                                  <w:noProof/>
                                  <w:sz w:val="22"/>
                                </w:rPr>
                                <w:delText>3</w:delText>
                              </w:r>
                              <w:r w:rsidDel="00A024B1">
                                <w:rPr>
                                  <w:sz w:val="22"/>
                                </w:rPr>
                                <w:fldChar w:fldCharType="end"/>
                              </w:r>
                              <w:r w:rsidDel="00A024B1">
                                <w:rPr>
                                  <w:sz w:val="22"/>
                                </w:rPr>
                                <w:noBreakHyphen/>
                              </w:r>
                              <w:r w:rsidDel="00A024B1">
                                <w:rPr>
                                  <w:sz w:val="22"/>
                                </w:rPr>
                                <w:fldChar w:fldCharType="begin"/>
                              </w:r>
                              <w:r w:rsidDel="00A024B1">
                                <w:rPr>
                                  <w:sz w:val="22"/>
                                </w:rPr>
                                <w:delInstrText xml:space="preserve"> SEQ Hình \* ARABIC \s 1 </w:delInstrText>
                              </w:r>
                              <w:r w:rsidDel="00A024B1">
                                <w:rPr>
                                  <w:sz w:val="22"/>
                                </w:rPr>
                                <w:fldChar w:fldCharType="separate"/>
                              </w:r>
                              <w:r w:rsidDel="00A024B1">
                                <w:rPr>
                                  <w:noProof/>
                                  <w:sz w:val="22"/>
                                </w:rPr>
                                <w:delText>3</w:delText>
                              </w:r>
                              <w:r w:rsidDel="00A024B1">
                                <w:rPr>
                                  <w:sz w:val="22"/>
                                </w:rPr>
                                <w:fldChar w:fldCharType="end"/>
                              </w:r>
                            </w:del>
                            <w:r w:rsidRPr="00C32277">
                              <w:rPr>
                                <w:sz w:val="22"/>
                              </w:rPr>
                              <w:t xml:space="preserve"> Biểu đồ use case quản lý phòng trọ</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8FA2" id="Text Box 7" o:spid="_x0000_s1028" type="#_x0000_t202" style="position:absolute;left:0;text-align:left;margin-left:-17.9pt;margin-top:353.1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" stroked="f">
                <v:textbox style="mso-fit-shape-to-text:t" inset="0,0,0,0">
                  <w:txbxContent>
                    <w:p w14:paraId="13D7E0FD" w14:textId="6E55E220" w:rsidR="00A024B1" w:rsidRPr="00C32277" w:rsidRDefault="00A024B1" w:rsidP="00C32277">
                      <w:pPr>
                        <w:pStyle w:val="Caption"/>
                        <w:rPr>
                          <w:rFonts w:cs="Arial"/>
                          <w:b/>
                          <w:i/>
                          <w:sz w:val="22"/>
                          <w:szCs w:val="26"/>
                        </w:rPr>
                      </w:pPr>
                      <w:bookmarkStart w:id="72" w:name="_Toc167322064"/>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3</w:t>
                      </w:r>
                      <w:r w:rsidR="001E131C">
                        <w:rPr>
                          <w:sz w:val="22"/>
                        </w:rPr>
                        <w:fldChar w:fldCharType="end"/>
                      </w:r>
                      <w:del w:id="73" w:author="Nhân Phạm" w:date="2024-05-23T01:47:00Z">
                        <w:r w:rsidDel="00A024B1">
                          <w:rPr>
                            <w:sz w:val="22"/>
                          </w:rPr>
                          <w:fldChar w:fldCharType="begin"/>
                        </w:r>
                        <w:r w:rsidDel="00A024B1">
                          <w:rPr>
                            <w:sz w:val="22"/>
                          </w:rPr>
                          <w:delInstrText xml:space="preserve"> STYLEREF 1 \s </w:delInstrText>
                        </w:r>
                        <w:r w:rsidDel="00A024B1">
                          <w:rPr>
                            <w:sz w:val="22"/>
                          </w:rPr>
                          <w:fldChar w:fldCharType="separate"/>
                        </w:r>
                        <w:r w:rsidDel="00A024B1">
                          <w:rPr>
                            <w:noProof/>
                            <w:sz w:val="22"/>
                          </w:rPr>
                          <w:delText>3</w:delText>
                        </w:r>
                        <w:r w:rsidDel="00A024B1">
                          <w:rPr>
                            <w:sz w:val="22"/>
                          </w:rPr>
                          <w:fldChar w:fldCharType="end"/>
                        </w:r>
                        <w:r w:rsidDel="00A024B1">
                          <w:rPr>
                            <w:sz w:val="22"/>
                          </w:rPr>
                          <w:noBreakHyphen/>
                        </w:r>
                        <w:r w:rsidDel="00A024B1">
                          <w:rPr>
                            <w:sz w:val="22"/>
                          </w:rPr>
                          <w:fldChar w:fldCharType="begin"/>
                        </w:r>
                        <w:r w:rsidDel="00A024B1">
                          <w:rPr>
                            <w:sz w:val="22"/>
                          </w:rPr>
                          <w:delInstrText xml:space="preserve"> SEQ Hình \* ARABIC \s 1 </w:delInstrText>
                        </w:r>
                        <w:r w:rsidDel="00A024B1">
                          <w:rPr>
                            <w:sz w:val="22"/>
                          </w:rPr>
                          <w:fldChar w:fldCharType="separate"/>
                        </w:r>
                        <w:r w:rsidDel="00A024B1">
                          <w:rPr>
                            <w:noProof/>
                            <w:sz w:val="22"/>
                          </w:rPr>
                          <w:delText>3</w:delText>
                        </w:r>
                        <w:r w:rsidDel="00A024B1">
                          <w:rPr>
                            <w:sz w:val="22"/>
                          </w:rPr>
                          <w:fldChar w:fldCharType="end"/>
                        </w:r>
                      </w:del>
                      <w:r w:rsidRPr="00C32277">
                        <w:rPr>
                          <w:sz w:val="22"/>
                        </w:rPr>
                        <w:t xml:space="preserve"> Biểu đồ use case quản lý phòng trọ</w:t>
                      </w:r>
                      <w:bookmarkEnd w:id="72"/>
                    </w:p>
                  </w:txbxContent>
                </v:textbox>
                <w10:wrap type="topAndBottom"/>
              </v:shape>
            </w:pict>
          </mc:Fallback>
        </mc:AlternateContent>
      </w:r>
      <w:r>
        <w:rPr>
          <w:noProof/>
        </w:rPr>
        <w:drawing>
          <wp:anchor distT="0" distB="0" distL="114300" distR="114300" simplePos="0" relativeHeight="251658240" behindDoc="0" locked="0" layoutInCell="1" allowOverlap="1" wp14:anchorId="4C9FAA2E" wp14:editId="5D159F20">
            <wp:simplePos x="0" y="0"/>
            <wp:positionH relativeFrom="column">
              <wp:posOffset>-227330</wp:posOffset>
            </wp:positionH>
            <wp:positionV relativeFrom="paragraph">
              <wp:posOffset>259715</wp:posOffset>
            </wp:positionV>
            <wp:extent cx="5580380" cy="41681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drawio.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4168140"/>
                    </a:xfrm>
                    <a:prstGeom prst="rect">
                      <a:avLst/>
                    </a:prstGeom>
                  </pic:spPr>
                </pic:pic>
              </a:graphicData>
            </a:graphic>
            <wp14:sizeRelH relativeFrom="page">
              <wp14:pctWidth>0</wp14:pctWidth>
            </wp14:sizeRelH>
            <wp14:sizeRelV relativeFrom="page">
              <wp14:pctHeight>0</wp14:pctHeight>
            </wp14:sizeRelV>
          </wp:anchor>
        </w:drawing>
      </w:r>
      <w:bookmarkEnd w:id="65"/>
    </w:p>
    <w:p w14:paraId="7A56F936" w14:textId="77777777" w:rsidR="00F034FA" w:rsidRDefault="00F034FA" w:rsidP="00E10E3F">
      <w:pPr>
        <w:spacing w:before="0" w:line="240" w:lineRule="auto"/>
        <w:ind w:firstLine="0"/>
      </w:pPr>
    </w:p>
    <w:p w14:paraId="731B0B50" w14:textId="77777777" w:rsidR="006B20CC" w:rsidRPr="003A2525" w:rsidRDefault="006B20CC" w:rsidP="006B20CC">
      <w:pPr>
        <w:ind w:firstLine="0"/>
        <w:rPr>
          <w:b/>
        </w:rPr>
      </w:pPr>
      <w:r w:rsidRPr="003A2525">
        <w:rPr>
          <w:b/>
        </w:rPr>
        <w:t>Mô tả vắn tắt</w:t>
      </w:r>
    </w:p>
    <w:p w14:paraId="6F8DEF99" w14:textId="77777777" w:rsidR="006B20CC" w:rsidRDefault="006B20CC" w:rsidP="006B20CC">
      <w:pPr>
        <w:ind w:firstLine="0"/>
      </w:pPr>
      <w:r>
        <w:t>Use case này cho phép người dùng quản lý các phòng trọ thuộc các khu trọ đang sở hữu</w:t>
      </w:r>
    </w:p>
    <w:p w14:paraId="332DC462" w14:textId="77777777" w:rsidR="006B20CC" w:rsidRPr="003A2525" w:rsidRDefault="006B20CC" w:rsidP="006B20CC">
      <w:pPr>
        <w:ind w:firstLine="0"/>
        <w:rPr>
          <w:b/>
        </w:rPr>
      </w:pPr>
      <w:r w:rsidRPr="003A2525">
        <w:rPr>
          <w:b/>
        </w:rPr>
        <w:t>Luồng sự kiện</w:t>
      </w:r>
    </w:p>
    <w:p w14:paraId="7DD3AA8E" w14:textId="77777777" w:rsidR="006B20CC" w:rsidRPr="006B20CC" w:rsidRDefault="006B20CC" w:rsidP="00C03DAB">
      <w:pPr>
        <w:pStyle w:val="ListParagraph"/>
        <w:numPr>
          <w:ilvl w:val="0"/>
          <w:numId w:val="33"/>
        </w:numPr>
        <w:rPr>
          <w:b/>
          <w:i/>
        </w:rPr>
      </w:pPr>
      <w:r w:rsidRPr="006B20CC">
        <w:rPr>
          <w:b/>
          <w:i/>
        </w:rPr>
        <w:t>Luồng cơ bản</w:t>
      </w:r>
    </w:p>
    <w:p w14:paraId="3C430A50" w14:textId="77777777" w:rsidR="006B20CC" w:rsidRDefault="006B20CC" w:rsidP="006B20CC">
      <w:pPr>
        <w:ind w:left="720"/>
      </w:pPr>
      <w:r>
        <w:lastRenderedPageBreak/>
        <w:t>Use case này bắt đầu khi người sử dụng truy cập trang quản lý phòng trọ, hoặc di chuyển từ màn hình quản lý khu trọ. Hệ thống sẽ hiển thị các phòng trọ và trạng thái các phòng trọ theo các khu trọ</w:t>
      </w:r>
    </w:p>
    <w:p w14:paraId="72EF7B4C" w14:textId="77777777" w:rsidR="006B20CC" w:rsidRDefault="006B20CC" w:rsidP="00C03DAB">
      <w:pPr>
        <w:pStyle w:val="ListParagraph"/>
        <w:numPr>
          <w:ilvl w:val="0"/>
          <w:numId w:val="36"/>
        </w:numPr>
      </w:pPr>
      <w:r w:rsidRPr="006B20CC">
        <w:rPr>
          <w:b/>
        </w:rPr>
        <w:t>Thêm phòng trọ</w:t>
      </w:r>
      <w:r>
        <w:t xml:space="preserve"> Khi người dùng nhấn nút </w:t>
      </w:r>
      <w:r w:rsidRPr="006B20CC">
        <w:rPr>
          <w:i/>
        </w:rPr>
        <w:t>Thêm phòng trọ</w:t>
      </w:r>
      <w:r>
        <w:t xml:space="preserve">, hệ thống sẽ xuất hiện một cửa sổ để người dùng nhập thông tin phòng trọ như khu trọ của phòng trọ, tên phòng trọ, giá tiền, các hình ảnh về phòng trọ, các thiết bị mà phòng trọ đang có, khi người dùng nhấn nút </w:t>
      </w:r>
      <w:r w:rsidRPr="006B20CC">
        <w:rPr>
          <w:i/>
        </w:rPr>
        <w:t>Thêm mới phòng trọ</w:t>
      </w:r>
      <w:r>
        <w:t xml:space="preserve"> dữ liệu sẽ được lưu vào bảng Rooms và các bảng liên quan đồng thời hệ thống cũng dưa ra thông báo thêm mới phòng trọ thành công. Use case kết thúc</w:t>
      </w:r>
    </w:p>
    <w:p w14:paraId="685A0373" w14:textId="77777777" w:rsidR="006B20CC" w:rsidRDefault="006B20CC" w:rsidP="00C03DAB">
      <w:pPr>
        <w:pStyle w:val="ListParagraph"/>
        <w:numPr>
          <w:ilvl w:val="0"/>
          <w:numId w:val="36"/>
        </w:numPr>
      </w:pPr>
      <w:r w:rsidRPr="006B20CC">
        <w:rPr>
          <w:b/>
        </w:rPr>
        <w:t>Chỉnh sửa phòng trọ</w:t>
      </w:r>
      <w:r>
        <w:t xml:space="preserve"> Khi người dùng nhấn vào biểu tượng menu và chọn chỉnh sửa phòng trọ, hệ thống sẽ hiện một cửa sổ để người dùng chỉnh sửa các thông tin về phòng trọ, sau khi người dùng nhấn </w:t>
      </w:r>
      <w:r w:rsidRPr="006B20CC">
        <w:rPr>
          <w:i/>
        </w:rPr>
        <w:t>Cập nhật</w:t>
      </w:r>
      <w:r>
        <w:t>, dữ liệu sẽ được cập nhật trong bảng BoardingHouses và đưa ra thông báo cập nhật thành công. Use case kết thúc</w:t>
      </w:r>
    </w:p>
    <w:p w14:paraId="604341E5" w14:textId="77777777" w:rsidR="006B20CC" w:rsidRDefault="006B20CC" w:rsidP="00C03DAB">
      <w:pPr>
        <w:pStyle w:val="ListParagraph"/>
        <w:numPr>
          <w:ilvl w:val="0"/>
          <w:numId w:val="36"/>
        </w:numPr>
      </w:pPr>
      <w:r w:rsidRPr="006B20CC">
        <w:rPr>
          <w:b/>
        </w:rPr>
        <w:t>Chuyển đổi trạng thái</w:t>
      </w:r>
      <w:r>
        <w:t xml:space="preserve"> Khi người dùng nhấn vào biểu tượng menu và chọn </w:t>
      </w:r>
      <w:r w:rsidRPr="006B20CC">
        <w:rPr>
          <w:i/>
        </w:rPr>
        <w:t>tạm dừng cho thuê / tiếp tục</w:t>
      </w:r>
      <w:r>
        <w:t xml:space="preserve"> cho thuê tại mỗi dòng thông tin. Hệ thống sẽ đưa ra yêu cầu xác nhận về việc chuyển đổi trạng thái sang </w:t>
      </w:r>
      <w:r w:rsidRPr="006B20CC">
        <w:rPr>
          <w:i/>
        </w:rPr>
        <w:t>Tạm dừng cho thuê / tiếp tục cho thuê</w:t>
      </w:r>
      <w:r>
        <w:t>, sau khi người dùng nhấn xác nhận, dữ liệu bảng Rooms sẽ được cập nhật, đồng thời đưa ra thông báo cho người dùng về việc chuyển đổi trạng thái thành công. Use case kết thúc.</w:t>
      </w:r>
    </w:p>
    <w:p w14:paraId="0F43D658" w14:textId="77777777" w:rsidR="006B20CC" w:rsidRDefault="006B20CC" w:rsidP="00C03DAB">
      <w:pPr>
        <w:pStyle w:val="ListParagraph"/>
        <w:numPr>
          <w:ilvl w:val="0"/>
          <w:numId w:val="36"/>
        </w:numPr>
      </w:pPr>
      <w:r w:rsidRPr="006B20CC">
        <w:rPr>
          <w:b/>
        </w:rPr>
        <w:t xml:space="preserve">Xóa phòng trọ </w:t>
      </w:r>
      <w:r>
        <w:t xml:space="preserve">Khi người dùng nhấn vào biểu tượng xóa tại mỗi dòng thông tin, hệ thống sẽ đưa ra yêu cầu xác nhận về việc xóa phòng trọ, sau khi người dùng nhấn </w:t>
      </w:r>
      <w:r w:rsidRPr="006B20CC">
        <w:rPr>
          <w:i/>
        </w:rPr>
        <w:t xml:space="preserve">xác nhận </w:t>
      </w:r>
      <w:r>
        <w:t>dữ liệu sẽ được xóa khỏi bảng Rooms đồng thời đưa ra thông báo về việc xóa phòng trọ thành công. Use case kết thúc.</w:t>
      </w:r>
    </w:p>
    <w:p w14:paraId="3882B3E1" w14:textId="77777777" w:rsidR="006B20CC" w:rsidRPr="003A2525" w:rsidRDefault="006B20CC" w:rsidP="006B20CC">
      <w:pPr>
        <w:pStyle w:val="ListParagraph"/>
        <w:numPr>
          <w:ilvl w:val="0"/>
          <w:numId w:val="0"/>
        </w:numPr>
        <w:ind w:left="1287"/>
      </w:pPr>
    </w:p>
    <w:p w14:paraId="093B8447" w14:textId="77777777" w:rsidR="006B20CC" w:rsidRPr="006B20CC" w:rsidRDefault="006B20CC" w:rsidP="00C03DAB">
      <w:pPr>
        <w:pStyle w:val="ListParagraph"/>
        <w:numPr>
          <w:ilvl w:val="0"/>
          <w:numId w:val="33"/>
        </w:numPr>
        <w:rPr>
          <w:b/>
          <w:i/>
        </w:rPr>
      </w:pPr>
      <w:r w:rsidRPr="006B20CC">
        <w:rPr>
          <w:b/>
          <w:i/>
        </w:rPr>
        <w:t>Luồng rẽ nhánh</w:t>
      </w:r>
    </w:p>
    <w:p w14:paraId="4B4E3A7C" w14:textId="77777777" w:rsidR="006B20CC" w:rsidRDefault="006B20CC" w:rsidP="00C03DAB">
      <w:pPr>
        <w:pStyle w:val="ListParagraph"/>
        <w:numPr>
          <w:ilvl w:val="0"/>
          <w:numId w:val="37"/>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32684B6" w14:textId="77777777" w:rsidR="006B20CC" w:rsidRDefault="006B20CC" w:rsidP="00C03DAB">
      <w:pPr>
        <w:pStyle w:val="ListParagraph"/>
        <w:numPr>
          <w:ilvl w:val="0"/>
          <w:numId w:val="37"/>
        </w:numPr>
      </w:pPr>
      <w:r>
        <w:t>Tại luồng cơ bản 3 và 4 khi thực hiện thao tác xóa hệ thống sẽ hiện thông báo yêu cầu xác nhận hành động, người dùng có thể nhấn Đồng ý để thực hiện yêu cầu hoặc Nhấn hủy bỏ để không thực hiện yêu cầu. Use case kết thúc</w:t>
      </w:r>
    </w:p>
    <w:p w14:paraId="75A37A16" w14:textId="77777777" w:rsidR="00F034FA" w:rsidRDefault="00F034FA" w:rsidP="00E10E3F">
      <w:pPr>
        <w:spacing w:before="0" w:line="240" w:lineRule="auto"/>
        <w:ind w:firstLine="0"/>
      </w:pPr>
    </w:p>
    <w:p w14:paraId="1B8F865F" w14:textId="77777777" w:rsidR="00F034FA" w:rsidRDefault="00F034FA" w:rsidP="00E10E3F">
      <w:pPr>
        <w:spacing w:before="0" w:line="240" w:lineRule="auto"/>
        <w:ind w:firstLine="0"/>
      </w:pPr>
    </w:p>
    <w:p w14:paraId="53DABAF2" w14:textId="2C55632E" w:rsidR="00E10E3F" w:rsidRPr="00E10E3F" w:rsidRDefault="00E10E3F" w:rsidP="00E10E3F">
      <w:pPr>
        <w:pStyle w:val="Heading3"/>
      </w:pPr>
      <w:bookmarkStart w:id="68" w:name="_Toc167279550"/>
      <w:r>
        <w:t>Use case quản lý dịch vụ</w:t>
      </w:r>
      <w:bookmarkEnd w:id="68"/>
    </w:p>
    <w:p w14:paraId="0D8B52E1" w14:textId="77777777" w:rsidR="00E10E3F" w:rsidRDefault="00E10E3F" w:rsidP="00E10E3F">
      <w:pPr>
        <w:spacing w:before="0" w:line="240" w:lineRule="auto"/>
        <w:jc w:val="left"/>
        <w:rPr>
          <w:noProof/>
        </w:rPr>
      </w:pPr>
    </w:p>
    <w:p w14:paraId="7897153B" w14:textId="4E2E2E30" w:rsidR="00E10E3F" w:rsidRDefault="00C32277" w:rsidP="00E10E3F">
      <w:pPr>
        <w:spacing w:before="0" w:line="240" w:lineRule="auto"/>
        <w:jc w:val="left"/>
      </w:pPr>
      <w:r>
        <w:rPr>
          <w:noProof/>
        </w:rPr>
        <w:lastRenderedPageBreak/>
        <mc:AlternateContent>
          <mc:Choice Requires="wps">
            <w:drawing>
              <wp:anchor distT="0" distB="0" distL="114300" distR="114300" simplePos="0" relativeHeight="251663360" behindDoc="0" locked="0" layoutInCell="1" allowOverlap="1" wp14:anchorId="5CAED79B" wp14:editId="465E5EA0">
                <wp:simplePos x="0" y="0"/>
                <wp:positionH relativeFrom="column">
                  <wp:posOffset>249555</wp:posOffset>
                </wp:positionH>
                <wp:positionV relativeFrom="paragraph">
                  <wp:posOffset>3496310</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4F8C393" w14:textId="4A1493E2" w:rsidR="00A024B1" w:rsidRPr="00C32277" w:rsidRDefault="00A024B1" w:rsidP="00C32277">
                            <w:pPr>
                              <w:pStyle w:val="Caption"/>
                              <w:rPr>
                                <w:noProof/>
                                <w:sz w:val="20"/>
                                <w:szCs w:val="24"/>
                              </w:rPr>
                            </w:pPr>
                            <w:bookmarkStart w:id="69" w:name="_Toc167322065"/>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4</w:t>
                            </w:r>
                            <w:r w:rsidR="001E131C">
                              <w:rPr>
                                <w:sz w:val="22"/>
                              </w:rPr>
                              <w:fldChar w:fldCharType="end"/>
                            </w:r>
                            <w:del w:id="70" w:author="Nhân Phạm" w:date="2024-05-23T01:47:00Z">
                              <w:r w:rsidDel="00A024B1">
                                <w:rPr>
                                  <w:sz w:val="22"/>
                                </w:rPr>
                                <w:fldChar w:fldCharType="begin"/>
                              </w:r>
                              <w:r w:rsidDel="00A024B1">
                                <w:rPr>
                                  <w:sz w:val="22"/>
                                </w:rPr>
                                <w:delInstrText xml:space="preserve"> STYLEREF 1 \s </w:delInstrText>
                              </w:r>
                              <w:r w:rsidDel="00A024B1">
                                <w:rPr>
                                  <w:sz w:val="22"/>
                                </w:rPr>
                                <w:fldChar w:fldCharType="separate"/>
                              </w:r>
                              <w:r w:rsidDel="00A024B1">
                                <w:rPr>
                                  <w:noProof/>
                                  <w:sz w:val="22"/>
                                </w:rPr>
                                <w:delText>3</w:delText>
                              </w:r>
                              <w:r w:rsidDel="00A024B1">
                                <w:rPr>
                                  <w:sz w:val="22"/>
                                </w:rPr>
                                <w:fldChar w:fldCharType="end"/>
                              </w:r>
                              <w:r w:rsidDel="00A024B1">
                                <w:rPr>
                                  <w:sz w:val="22"/>
                                </w:rPr>
                                <w:noBreakHyphen/>
                              </w:r>
                              <w:r w:rsidDel="00A024B1">
                                <w:rPr>
                                  <w:sz w:val="22"/>
                                </w:rPr>
                                <w:fldChar w:fldCharType="begin"/>
                              </w:r>
                              <w:r w:rsidDel="00A024B1">
                                <w:rPr>
                                  <w:sz w:val="22"/>
                                </w:rPr>
                                <w:delInstrText xml:space="preserve"> SEQ Hình \* ARABIC \s 1 </w:delInstrText>
                              </w:r>
                              <w:r w:rsidDel="00A024B1">
                                <w:rPr>
                                  <w:sz w:val="22"/>
                                </w:rPr>
                                <w:fldChar w:fldCharType="separate"/>
                              </w:r>
                              <w:r w:rsidDel="00A024B1">
                                <w:rPr>
                                  <w:noProof/>
                                  <w:sz w:val="22"/>
                                </w:rPr>
                                <w:delText>4</w:delText>
                              </w:r>
                              <w:r w:rsidDel="00A024B1">
                                <w:rPr>
                                  <w:sz w:val="22"/>
                                </w:rPr>
                                <w:fldChar w:fldCharType="end"/>
                              </w:r>
                            </w:del>
                            <w:r w:rsidRPr="00C32277">
                              <w:rPr>
                                <w:sz w:val="22"/>
                              </w:rPr>
                              <w:t xml:space="preserve"> Biểu đồ use case quản lý dịch vụ</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ED79B" id="Text Box 15" o:spid="_x0000_s1029" type="#_x0000_t202" style="position:absolute;left:0;text-align:left;margin-left:19.65pt;margin-top:275.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" stroked="f">
                <v:textbox style="mso-fit-shape-to-text:t" inset="0,0,0,0">
                  <w:txbxContent>
                    <w:p w14:paraId="24F8C393" w14:textId="4A1493E2" w:rsidR="00A024B1" w:rsidRPr="00C32277" w:rsidRDefault="00A024B1" w:rsidP="00C32277">
                      <w:pPr>
                        <w:pStyle w:val="Caption"/>
                        <w:rPr>
                          <w:noProof/>
                          <w:sz w:val="20"/>
                          <w:szCs w:val="24"/>
                        </w:rPr>
                      </w:pPr>
                      <w:bookmarkStart w:id="77" w:name="_Toc167322065"/>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4</w:t>
                      </w:r>
                      <w:r w:rsidR="001E131C">
                        <w:rPr>
                          <w:sz w:val="22"/>
                        </w:rPr>
                        <w:fldChar w:fldCharType="end"/>
                      </w:r>
                      <w:del w:id="78" w:author="Nhân Phạm" w:date="2024-05-23T01:47:00Z">
                        <w:r w:rsidDel="00A024B1">
                          <w:rPr>
                            <w:sz w:val="22"/>
                          </w:rPr>
                          <w:fldChar w:fldCharType="begin"/>
                        </w:r>
                        <w:r w:rsidDel="00A024B1">
                          <w:rPr>
                            <w:sz w:val="22"/>
                          </w:rPr>
                          <w:delInstrText xml:space="preserve"> STYLEREF 1 \s </w:delInstrText>
                        </w:r>
                        <w:r w:rsidDel="00A024B1">
                          <w:rPr>
                            <w:sz w:val="22"/>
                          </w:rPr>
                          <w:fldChar w:fldCharType="separate"/>
                        </w:r>
                        <w:r w:rsidDel="00A024B1">
                          <w:rPr>
                            <w:noProof/>
                            <w:sz w:val="22"/>
                          </w:rPr>
                          <w:delText>3</w:delText>
                        </w:r>
                        <w:r w:rsidDel="00A024B1">
                          <w:rPr>
                            <w:sz w:val="22"/>
                          </w:rPr>
                          <w:fldChar w:fldCharType="end"/>
                        </w:r>
                        <w:r w:rsidDel="00A024B1">
                          <w:rPr>
                            <w:sz w:val="22"/>
                          </w:rPr>
                          <w:noBreakHyphen/>
                        </w:r>
                        <w:r w:rsidDel="00A024B1">
                          <w:rPr>
                            <w:sz w:val="22"/>
                          </w:rPr>
                          <w:fldChar w:fldCharType="begin"/>
                        </w:r>
                        <w:r w:rsidDel="00A024B1">
                          <w:rPr>
                            <w:sz w:val="22"/>
                          </w:rPr>
                          <w:delInstrText xml:space="preserve"> SEQ Hình \* ARABIC \s 1 </w:delInstrText>
                        </w:r>
                        <w:r w:rsidDel="00A024B1">
                          <w:rPr>
                            <w:sz w:val="22"/>
                          </w:rPr>
                          <w:fldChar w:fldCharType="separate"/>
                        </w:r>
                        <w:r w:rsidDel="00A024B1">
                          <w:rPr>
                            <w:noProof/>
                            <w:sz w:val="22"/>
                          </w:rPr>
                          <w:delText>4</w:delText>
                        </w:r>
                        <w:r w:rsidDel="00A024B1">
                          <w:rPr>
                            <w:sz w:val="22"/>
                          </w:rPr>
                          <w:fldChar w:fldCharType="end"/>
                        </w:r>
                      </w:del>
                      <w:r w:rsidRPr="00C32277">
                        <w:rPr>
                          <w:sz w:val="22"/>
                        </w:rPr>
                        <w:t xml:space="preserve"> Biểu đồ use case quản lý dịch vụ</w:t>
                      </w:r>
                      <w:bookmarkEnd w:id="77"/>
                    </w:p>
                  </w:txbxContent>
                </v:textbox>
                <w10:wrap type="square"/>
              </v:shape>
            </w:pict>
          </mc:Fallback>
        </mc:AlternateContent>
      </w:r>
      <w:r w:rsidR="00E10E3F">
        <w:rPr>
          <w:noProof/>
        </w:rPr>
        <w:drawing>
          <wp:anchor distT="0" distB="0" distL="114300" distR="114300" simplePos="0" relativeHeight="251659264" behindDoc="0" locked="0" layoutInCell="1" allowOverlap="1" wp14:anchorId="0FE70E6C" wp14:editId="3C9D461A">
            <wp:simplePos x="0" y="0"/>
            <wp:positionH relativeFrom="column">
              <wp:posOffset>249886</wp:posOffset>
            </wp:positionH>
            <wp:positionV relativeFrom="paragraph">
              <wp:posOffset>224155</wp:posOffset>
            </wp:positionV>
            <wp:extent cx="5580380" cy="32150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drawio.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14:sizeRelH relativeFrom="page">
              <wp14:pctWidth>0</wp14:pctWidth>
            </wp14:sizeRelH>
            <wp14:sizeRelV relativeFrom="page">
              <wp14:pctHeight>0</wp14:pctHeight>
            </wp14:sizeRelV>
          </wp:anchor>
        </w:drawing>
      </w:r>
    </w:p>
    <w:p w14:paraId="1D022586" w14:textId="77777777" w:rsidR="006B20CC" w:rsidRPr="003A2525" w:rsidRDefault="006B20CC" w:rsidP="006B20CC">
      <w:pPr>
        <w:ind w:firstLine="0"/>
        <w:rPr>
          <w:b/>
        </w:rPr>
      </w:pPr>
      <w:r w:rsidRPr="003A2525">
        <w:rPr>
          <w:b/>
        </w:rPr>
        <w:t>Mô tả vắn tắt</w:t>
      </w:r>
    </w:p>
    <w:p w14:paraId="766646F0" w14:textId="77777777" w:rsidR="006B20CC" w:rsidRDefault="006B20CC" w:rsidP="006B20CC">
      <w:pPr>
        <w:ind w:firstLine="0"/>
      </w:pPr>
      <w:r>
        <w:t>Use case này cho phép người dùng quản lý các dịch vụ trong khu trọ</w:t>
      </w:r>
    </w:p>
    <w:p w14:paraId="4CBC6D68" w14:textId="77777777" w:rsidR="006B20CC" w:rsidRPr="003A2525" w:rsidRDefault="006B20CC" w:rsidP="006B20CC">
      <w:pPr>
        <w:ind w:firstLine="0"/>
        <w:rPr>
          <w:b/>
        </w:rPr>
      </w:pPr>
      <w:r w:rsidRPr="003A2525">
        <w:rPr>
          <w:b/>
        </w:rPr>
        <w:t>Luồng sự kiện</w:t>
      </w:r>
    </w:p>
    <w:p w14:paraId="73BE114F" w14:textId="77777777" w:rsidR="006B20CC" w:rsidRPr="006B20CC" w:rsidRDefault="006B20CC" w:rsidP="00C03DAB">
      <w:pPr>
        <w:pStyle w:val="ListParagraph"/>
        <w:numPr>
          <w:ilvl w:val="0"/>
          <w:numId w:val="33"/>
        </w:numPr>
        <w:rPr>
          <w:b/>
          <w:i/>
        </w:rPr>
      </w:pPr>
      <w:r w:rsidRPr="006B20CC">
        <w:rPr>
          <w:b/>
          <w:i/>
        </w:rPr>
        <w:t>Luồng cơ bản</w:t>
      </w:r>
    </w:p>
    <w:p w14:paraId="5DAAFE6E" w14:textId="77777777" w:rsidR="006B20CC" w:rsidRDefault="006B20CC" w:rsidP="006B20CC">
      <w:pPr>
        <w:ind w:left="360" w:hanging="360"/>
      </w:pPr>
      <w:r>
        <w:t>Use case này bắt đầu khi người sử dụng truy cập trang quản lý dịch vụ, hệ thống sẽ hiển thị danh sách các thiết bị và hình thức thu tiền các dịch vụ đó</w:t>
      </w:r>
    </w:p>
    <w:p w14:paraId="03EFB02F" w14:textId="77777777" w:rsidR="006B20CC" w:rsidRDefault="006B20CC" w:rsidP="00C03DAB">
      <w:pPr>
        <w:pStyle w:val="ListParagraph"/>
        <w:numPr>
          <w:ilvl w:val="0"/>
          <w:numId w:val="38"/>
        </w:numPr>
      </w:pPr>
      <w:r w:rsidRPr="0039754D">
        <w:rPr>
          <w:b/>
        </w:rPr>
        <w:t>Thêm mới dịch vụ</w:t>
      </w:r>
      <w:r>
        <w:t xml:space="preserve"> Khi người dùng nhấn nút </w:t>
      </w:r>
      <w:r w:rsidRPr="0039754D">
        <w:rPr>
          <w:i/>
        </w:rPr>
        <w:t xml:space="preserve">Thêm mới dịch vụ </w:t>
      </w:r>
      <w:r>
        <w:t xml:space="preserve">hệ thống sẽ hiển thị một cửa sổ để người dùng nhập thông tin về dịch vụ như tên dịch vụ, hình thức thu tiền. Sau khi người dùng nhấn </w:t>
      </w:r>
      <w:r w:rsidRPr="0039754D">
        <w:rPr>
          <w:i/>
        </w:rPr>
        <w:t>Thêm mới</w:t>
      </w:r>
      <w:r>
        <w:t xml:space="preserve"> dữ liệu sẽ được thêm vào bảng Services và đưa ra thông báo cho người dùng về việc đã thêm dịch vụ thành công. Use case kết thúc</w:t>
      </w:r>
    </w:p>
    <w:p w14:paraId="1D46B5F8" w14:textId="77777777" w:rsidR="006B20CC" w:rsidRDefault="006B20CC" w:rsidP="00C03DAB">
      <w:pPr>
        <w:pStyle w:val="ListParagraph"/>
        <w:numPr>
          <w:ilvl w:val="0"/>
          <w:numId w:val="38"/>
        </w:numPr>
      </w:pPr>
      <w:r w:rsidRPr="0039754D">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39754D">
        <w:rPr>
          <w:i/>
        </w:rPr>
        <w:t>Services</w:t>
      </w:r>
      <w:r>
        <w:t xml:space="preserve"> và đưa ra thông báo cập nhật thành công. Use case kết thúc</w:t>
      </w:r>
    </w:p>
    <w:p w14:paraId="3CBFBC17" w14:textId="77777777" w:rsidR="006B20CC" w:rsidRDefault="006B20CC" w:rsidP="00C03DAB">
      <w:pPr>
        <w:pStyle w:val="ListParagraph"/>
        <w:numPr>
          <w:ilvl w:val="0"/>
          <w:numId w:val="38"/>
        </w:numPr>
      </w:pPr>
      <w:r w:rsidRPr="0039754D">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39754D">
        <w:rPr>
          <w:i/>
        </w:rPr>
        <w:t>Services</w:t>
      </w:r>
      <w:r>
        <w:t xml:space="preserve"> và các bảng liên quan, đồng thời đưa ra thông báo xóa thành công cho người dùng. Use case kết thúc</w:t>
      </w:r>
    </w:p>
    <w:p w14:paraId="229FA5C2" w14:textId="77777777" w:rsidR="006B20CC" w:rsidRDefault="006B20CC" w:rsidP="00C03DAB">
      <w:pPr>
        <w:pStyle w:val="ListParagraph"/>
        <w:numPr>
          <w:ilvl w:val="0"/>
          <w:numId w:val="38"/>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61A6D06D" w14:textId="77777777" w:rsidR="006B20CC" w:rsidRPr="003A2525" w:rsidRDefault="006B20CC" w:rsidP="006B20CC">
      <w:pPr>
        <w:pStyle w:val="ListParagraph"/>
        <w:numPr>
          <w:ilvl w:val="0"/>
          <w:numId w:val="0"/>
        </w:numPr>
        <w:ind w:left="1287"/>
      </w:pPr>
    </w:p>
    <w:p w14:paraId="5796D457" w14:textId="77777777" w:rsidR="006B20CC" w:rsidRPr="0039754D" w:rsidRDefault="006B20CC" w:rsidP="00C03DAB">
      <w:pPr>
        <w:pStyle w:val="ListParagraph"/>
        <w:numPr>
          <w:ilvl w:val="0"/>
          <w:numId w:val="33"/>
        </w:numPr>
        <w:rPr>
          <w:b/>
          <w:i/>
        </w:rPr>
      </w:pPr>
      <w:r w:rsidRPr="0039754D">
        <w:rPr>
          <w:b/>
          <w:i/>
        </w:rPr>
        <w:t>Luồng rẽ nhánh</w:t>
      </w:r>
    </w:p>
    <w:p w14:paraId="505CF947" w14:textId="77777777" w:rsidR="006B20CC" w:rsidRDefault="006B20CC" w:rsidP="00C03DAB">
      <w:pPr>
        <w:pStyle w:val="ListParagraph"/>
        <w:numPr>
          <w:ilvl w:val="0"/>
          <w:numId w:val="39"/>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9D3F34F" w14:textId="77777777" w:rsidR="006B20CC" w:rsidRDefault="006B20CC" w:rsidP="00C03DAB">
      <w:pPr>
        <w:pStyle w:val="ListParagraph"/>
        <w:numPr>
          <w:ilvl w:val="0"/>
          <w:numId w:val="39"/>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7329E15B" w14:textId="77777777" w:rsidR="006B20CC" w:rsidRDefault="006B20CC" w:rsidP="00C03DAB">
      <w:pPr>
        <w:pStyle w:val="ListParagraph"/>
        <w:numPr>
          <w:ilvl w:val="0"/>
          <w:numId w:val="39"/>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1122395E" w14:textId="4D1693B3" w:rsidR="00F034FA" w:rsidRDefault="00F034FA">
      <w:pPr>
        <w:spacing w:before="0" w:line="240" w:lineRule="auto"/>
        <w:ind w:firstLine="0"/>
        <w:jc w:val="left"/>
      </w:pPr>
    </w:p>
    <w:p w14:paraId="073C02C6" w14:textId="77777777" w:rsidR="00E10E3F" w:rsidRDefault="00E10E3F" w:rsidP="00E10E3F">
      <w:pPr>
        <w:spacing w:before="0" w:line="240" w:lineRule="auto"/>
        <w:jc w:val="left"/>
      </w:pPr>
    </w:p>
    <w:p w14:paraId="60F48154" w14:textId="39495389" w:rsidR="00CE2A5C" w:rsidRPr="00CE2A5C" w:rsidRDefault="00CE2A5C" w:rsidP="001379FA">
      <w:pPr>
        <w:pStyle w:val="Heading3"/>
      </w:pPr>
      <w:bookmarkStart w:id="71" w:name="_Toc167279551"/>
      <w:r>
        <w:t>Use case quản lý thiết bị</w:t>
      </w:r>
      <w:bookmarkEnd w:id="71"/>
      <w:r>
        <w:t xml:space="preserve"> </w:t>
      </w:r>
    </w:p>
    <w:p w14:paraId="12996BFA" w14:textId="77777777" w:rsidR="00CE2A5C" w:rsidRDefault="00CE2A5C" w:rsidP="00CE2A5C">
      <w:pPr>
        <w:keepNext/>
        <w:spacing w:before="0" w:line="240" w:lineRule="auto"/>
        <w:ind w:left="360" w:firstLine="0"/>
        <w:jc w:val="left"/>
      </w:pPr>
      <w:r>
        <w:rPr>
          <w:rFonts w:cs="Arial"/>
          <w:noProof/>
          <w:szCs w:val="26"/>
        </w:rPr>
        <w:drawing>
          <wp:inline distT="0" distB="0" distL="0" distR="0" wp14:anchorId="22F9B51C" wp14:editId="73991859">
            <wp:extent cx="5580380" cy="321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tmen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05252F73" w14:textId="312A1F8E" w:rsidR="00F034FA" w:rsidRDefault="00CE2A5C" w:rsidP="00F034FA">
      <w:pPr>
        <w:pStyle w:val="Caption"/>
        <w:rPr>
          <w:sz w:val="22"/>
          <w:szCs w:val="22"/>
        </w:rPr>
      </w:pPr>
      <w:bookmarkStart w:id="72" w:name="_Toc167322066"/>
      <w:r w:rsidRPr="00CE2A5C">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3</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5</w:t>
      </w:r>
      <w:r w:rsidR="001E131C">
        <w:rPr>
          <w:sz w:val="22"/>
          <w:szCs w:val="22"/>
        </w:rPr>
        <w:fldChar w:fldCharType="end"/>
      </w:r>
      <w:del w:id="73"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3</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5</w:delText>
        </w:r>
        <w:r w:rsidR="00A024B1" w:rsidDel="00A024B1">
          <w:rPr>
            <w:sz w:val="22"/>
            <w:szCs w:val="22"/>
          </w:rPr>
          <w:fldChar w:fldCharType="end"/>
        </w:r>
      </w:del>
      <w:r w:rsidRPr="00CE2A5C">
        <w:rPr>
          <w:sz w:val="22"/>
          <w:szCs w:val="22"/>
        </w:rPr>
        <w:t xml:space="preserve"> Biểu đồ use case quản lý thiết bị</w:t>
      </w:r>
      <w:bookmarkEnd w:id="72"/>
    </w:p>
    <w:p w14:paraId="3C537FDE" w14:textId="77777777" w:rsidR="006B20CC" w:rsidRPr="003A2525" w:rsidRDefault="006B20CC" w:rsidP="006B20CC">
      <w:pPr>
        <w:rPr>
          <w:b/>
        </w:rPr>
      </w:pPr>
      <w:r w:rsidRPr="003A2525">
        <w:rPr>
          <w:b/>
        </w:rPr>
        <w:t>Mô tả vắn tắt</w:t>
      </w:r>
    </w:p>
    <w:p w14:paraId="6A5D4B60" w14:textId="77777777" w:rsidR="006B20CC" w:rsidRDefault="006B20CC" w:rsidP="006B20CC">
      <w:r>
        <w:t>Use case này cho phép người dùng quản lý danh mục các thiết bị trong các khu trọ đang sở hữu</w:t>
      </w:r>
    </w:p>
    <w:p w14:paraId="18219904" w14:textId="77777777" w:rsidR="006B20CC" w:rsidRPr="003A2525" w:rsidRDefault="006B20CC" w:rsidP="006B20CC">
      <w:pPr>
        <w:rPr>
          <w:b/>
        </w:rPr>
      </w:pPr>
      <w:r w:rsidRPr="003A2525">
        <w:rPr>
          <w:b/>
        </w:rPr>
        <w:t>Luồng sự kiện</w:t>
      </w:r>
    </w:p>
    <w:p w14:paraId="5BF7DA96" w14:textId="77777777" w:rsidR="006B20CC" w:rsidRDefault="006B20CC" w:rsidP="00C03DAB">
      <w:pPr>
        <w:pStyle w:val="ListParagraph"/>
        <w:numPr>
          <w:ilvl w:val="0"/>
          <w:numId w:val="18"/>
        </w:numPr>
        <w:rPr>
          <w:b/>
          <w:i/>
        </w:rPr>
      </w:pPr>
      <w:r w:rsidRPr="003A2525">
        <w:rPr>
          <w:b/>
          <w:i/>
        </w:rPr>
        <w:t>Luồng cơ bản</w:t>
      </w:r>
    </w:p>
    <w:p w14:paraId="4E8985CE" w14:textId="77777777" w:rsidR="006B20CC" w:rsidRDefault="006B20CC" w:rsidP="0039754D">
      <w:pPr>
        <w:ind w:firstLine="0"/>
      </w:pPr>
      <w:r>
        <w:lastRenderedPageBreak/>
        <w:t>Use case này bắt đầu khi người sử dụng truy cập trang quản lý thiết bị, hệ thống sẽ hiển thị danh sách các thiết bị và trạng thái, giá mua các thiết bị đó</w:t>
      </w:r>
    </w:p>
    <w:p w14:paraId="0CDF1D76" w14:textId="77777777" w:rsidR="006B20CC" w:rsidRDefault="006B20CC" w:rsidP="00C03DAB">
      <w:pPr>
        <w:pStyle w:val="ListParagraph"/>
        <w:numPr>
          <w:ilvl w:val="0"/>
          <w:numId w:val="40"/>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6679E160" w14:textId="77777777" w:rsidR="006B20CC" w:rsidRDefault="006B20CC" w:rsidP="00C03DAB">
      <w:pPr>
        <w:pStyle w:val="ListParagraph"/>
        <w:numPr>
          <w:ilvl w:val="0"/>
          <w:numId w:val="40"/>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6CC811D7" w14:textId="77777777" w:rsidR="006B20CC" w:rsidRDefault="006B20CC" w:rsidP="00C03DAB">
      <w:pPr>
        <w:pStyle w:val="ListParagraph"/>
        <w:numPr>
          <w:ilvl w:val="0"/>
          <w:numId w:val="40"/>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52614982" w14:textId="77777777" w:rsidR="006B20CC" w:rsidRDefault="006B20CC" w:rsidP="00C03DAB">
      <w:pPr>
        <w:pStyle w:val="ListParagraph"/>
        <w:numPr>
          <w:ilvl w:val="0"/>
          <w:numId w:val="40"/>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794DE959" w14:textId="77777777" w:rsidR="006B20CC" w:rsidRPr="003A2525" w:rsidRDefault="006B20CC" w:rsidP="006B20CC">
      <w:pPr>
        <w:pStyle w:val="ListParagraph"/>
        <w:numPr>
          <w:ilvl w:val="0"/>
          <w:numId w:val="0"/>
        </w:numPr>
        <w:ind w:left="1287"/>
      </w:pPr>
    </w:p>
    <w:p w14:paraId="3CFDF577" w14:textId="77777777" w:rsidR="006B20CC" w:rsidRPr="0039754D" w:rsidRDefault="006B20CC" w:rsidP="00C03DAB">
      <w:pPr>
        <w:pStyle w:val="ListParagraph"/>
        <w:numPr>
          <w:ilvl w:val="0"/>
          <w:numId w:val="18"/>
        </w:numPr>
        <w:rPr>
          <w:b/>
          <w:i/>
        </w:rPr>
      </w:pPr>
      <w:r w:rsidRPr="0039754D">
        <w:rPr>
          <w:b/>
          <w:i/>
        </w:rPr>
        <w:t>Luồng rẽ nhánh</w:t>
      </w:r>
    </w:p>
    <w:p w14:paraId="75BEB310" w14:textId="77777777" w:rsidR="006B20CC" w:rsidRDefault="006B20CC" w:rsidP="00C03DAB">
      <w:pPr>
        <w:pStyle w:val="ListParagraph"/>
        <w:numPr>
          <w:ilvl w:val="0"/>
          <w:numId w:val="4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2FE86F0A" w14:textId="77777777" w:rsidR="006B20CC" w:rsidRDefault="006B20CC" w:rsidP="00C03DAB">
      <w:pPr>
        <w:pStyle w:val="ListParagraph"/>
        <w:numPr>
          <w:ilvl w:val="0"/>
          <w:numId w:val="41"/>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4AFE69BA" w14:textId="7D0005F4" w:rsidR="001379FA" w:rsidRPr="001379FA" w:rsidRDefault="006B20CC" w:rsidP="00C03DAB">
      <w:pPr>
        <w:pStyle w:val="ListParagraph"/>
        <w:numPr>
          <w:ilvl w:val="0"/>
          <w:numId w:val="41"/>
        </w:numPr>
      </w:pPr>
      <w:r>
        <w:t>Tại luồng cơ bản 4 khi thực hiện thao tác xuất tệp hệ thống sẽ hiển thị vị trí lưu, người dùng chọn vị trí lưu và nhấn OK hoặc nhấn Cancel để hủy bỏ thao tác xuất tệp. Use case kết thúc</w:t>
      </w:r>
      <w:r w:rsidR="001379FA">
        <w:br w:type="page"/>
      </w:r>
    </w:p>
    <w:p w14:paraId="6E24FC26" w14:textId="762D0733" w:rsidR="001379FA" w:rsidRPr="00F034FA" w:rsidRDefault="00F034FA" w:rsidP="001379FA">
      <w:pPr>
        <w:pStyle w:val="Heading3"/>
      </w:pPr>
      <w:bookmarkStart w:id="74" w:name="_Toc167279552"/>
      <w:r>
        <w:lastRenderedPageBreak/>
        <w:t>Use case quản lý hóa đơn</w:t>
      </w:r>
      <w:bookmarkEnd w:id="74"/>
    </w:p>
    <w:p w14:paraId="3F53C662" w14:textId="77777777" w:rsidR="001379FA" w:rsidRDefault="001379FA" w:rsidP="001379FA">
      <w:pPr>
        <w:keepNext/>
        <w:spacing w:before="0" w:line="240" w:lineRule="auto"/>
        <w:ind w:left="360" w:firstLine="0"/>
        <w:jc w:val="left"/>
      </w:pPr>
      <w:r>
        <w:rPr>
          <w:rFonts w:cs="Arial"/>
          <w:noProof/>
          <w:szCs w:val="26"/>
        </w:rPr>
        <w:drawing>
          <wp:inline distT="0" distB="0" distL="0" distR="0" wp14:anchorId="4918ED83" wp14:editId="5CCE6A4B">
            <wp:extent cx="558038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oice.drawio.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60550CEE" w14:textId="467AE32C" w:rsidR="006B20CC" w:rsidRDefault="001379FA" w:rsidP="006B20CC">
      <w:pPr>
        <w:pStyle w:val="Caption"/>
        <w:rPr>
          <w:sz w:val="22"/>
          <w:szCs w:val="22"/>
        </w:rPr>
      </w:pPr>
      <w:bookmarkStart w:id="75" w:name="_Toc167322067"/>
      <w:r w:rsidRPr="001379FA">
        <w:rPr>
          <w:sz w:val="22"/>
          <w:szCs w:val="22"/>
        </w:rPr>
        <w:t xml:space="preserve">Hình </w:t>
      </w:r>
      <w:r w:rsidR="001E131C">
        <w:rPr>
          <w:sz w:val="22"/>
          <w:szCs w:val="22"/>
        </w:rPr>
        <w:fldChar w:fldCharType="begin"/>
      </w:r>
      <w:r w:rsidR="001E131C">
        <w:rPr>
          <w:sz w:val="22"/>
          <w:szCs w:val="22"/>
        </w:rPr>
        <w:instrText xml:space="preserve"> STYLEREF 1 \s </w:instrText>
      </w:r>
      <w:r w:rsidR="001E131C">
        <w:rPr>
          <w:sz w:val="22"/>
          <w:szCs w:val="22"/>
        </w:rPr>
        <w:fldChar w:fldCharType="separate"/>
      </w:r>
      <w:r w:rsidR="001E131C">
        <w:rPr>
          <w:noProof/>
          <w:sz w:val="22"/>
          <w:szCs w:val="22"/>
        </w:rPr>
        <w:t>3</w:t>
      </w:r>
      <w:r w:rsidR="001E131C">
        <w:rPr>
          <w:sz w:val="22"/>
          <w:szCs w:val="22"/>
        </w:rPr>
        <w:fldChar w:fldCharType="end"/>
      </w:r>
      <w:r w:rsidR="001E131C">
        <w:rPr>
          <w:sz w:val="22"/>
          <w:szCs w:val="22"/>
        </w:rPr>
        <w:noBreakHyphen/>
      </w:r>
      <w:r w:rsidR="001E131C">
        <w:rPr>
          <w:sz w:val="22"/>
          <w:szCs w:val="22"/>
        </w:rPr>
        <w:fldChar w:fldCharType="begin"/>
      </w:r>
      <w:r w:rsidR="001E131C">
        <w:rPr>
          <w:sz w:val="22"/>
          <w:szCs w:val="22"/>
        </w:rPr>
        <w:instrText xml:space="preserve"> SEQ Hình \* ARABIC \s 1 </w:instrText>
      </w:r>
      <w:r w:rsidR="001E131C">
        <w:rPr>
          <w:sz w:val="22"/>
          <w:szCs w:val="22"/>
        </w:rPr>
        <w:fldChar w:fldCharType="separate"/>
      </w:r>
      <w:r w:rsidR="001E131C">
        <w:rPr>
          <w:noProof/>
          <w:sz w:val="22"/>
          <w:szCs w:val="22"/>
        </w:rPr>
        <w:t>6</w:t>
      </w:r>
      <w:r w:rsidR="001E131C">
        <w:rPr>
          <w:sz w:val="22"/>
          <w:szCs w:val="22"/>
        </w:rPr>
        <w:fldChar w:fldCharType="end"/>
      </w:r>
      <w:del w:id="76" w:author="Nhân Phạm" w:date="2024-05-23T01:47:00Z">
        <w:r w:rsidR="00A024B1" w:rsidDel="00A024B1">
          <w:rPr>
            <w:sz w:val="22"/>
            <w:szCs w:val="22"/>
          </w:rPr>
          <w:fldChar w:fldCharType="begin"/>
        </w:r>
        <w:r w:rsidR="00A024B1" w:rsidDel="00A024B1">
          <w:rPr>
            <w:sz w:val="22"/>
            <w:szCs w:val="22"/>
          </w:rPr>
          <w:delInstrText xml:space="preserve"> STYLEREF 1 \s </w:delInstrText>
        </w:r>
        <w:r w:rsidR="00A024B1" w:rsidDel="00A024B1">
          <w:rPr>
            <w:sz w:val="22"/>
            <w:szCs w:val="22"/>
          </w:rPr>
          <w:fldChar w:fldCharType="separate"/>
        </w:r>
        <w:r w:rsidR="00A024B1" w:rsidDel="00A024B1">
          <w:rPr>
            <w:noProof/>
            <w:sz w:val="22"/>
            <w:szCs w:val="22"/>
          </w:rPr>
          <w:delText>3</w:delText>
        </w:r>
        <w:r w:rsidR="00A024B1" w:rsidDel="00A024B1">
          <w:rPr>
            <w:sz w:val="22"/>
            <w:szCs w:val="22"/>
          </w:rPr>
          <w:fldChar w:fldCharType="end"/>
        </w:r>
        <w:r w:rsidR="00A024B1" w:rsidDel="00A024B1">
          <w:rPr>
            <w:sz w:val="22"/>
            <w:szCs w:val="22"/>
          </w:rPr>
          <w:noBreakHyphen/>
        </w:r>
        <w:r w:rsidR="00A024B1" w:rsidDel="00A024B1">
          <w:rPr>
            <w:sz w:val="22"/>
            <w:szCs w:val="22"/>
          </w:rPr>
          <w:fldChar w:fldCharType="begin"/>
        </w:r>
        <w:r w:rsidR="00A024B1" w:rsidDel="00A024B1">
          <w:rPr>
            <w:sz w:val="22"/>
            <w:szCs w:val="22"/>
          </w:rPr>
          <w:delInstrText xml:space="preserve"> SEQ Hình \* ARABIC \s 1 </w:delInstrText>
        </w:r>
        <w:r w:rsidR="00A024B1" w:rsidDel="00A024B1">
          <w:rPr>
            <w:sz w:val="22"/>
            <w:szCs w:val="22"/>
          </w:rPr>
          <w:fldChar w:fldCharType="separate"/>
        </w:r>
        <w:r w:rsidR="00A024B1" w:rsidDel="00A024B1">
          <w:rPr>
            <w:noProof/>
            <w:sz w:val="22"/>
            <w:szCs w:val="22"/>
          </w:rPr>
          <w:delText>6</w:delText>
        </w:r>
        <w:r w:rsidR="00A024B1" w:rsidDel="00A024B1">
          <w:rPr>
            <w:sz w:val="22"/>
            <w:szCs w:val="22"/>
          </w:rPr>
          <w:fldChar w:fldCharType="end"/>
        </w:r>
      </w:del>
      <w:r w:rsidRPr="001379FA">
        <w:rPr>
          <w:sz w:val="22"/>
          <w:szCs w:val="22"/>
        </w:rPr>
        <w:t xml:space="preserve"> Quản lý hóa đơn thuê phòng</w:t>
      </w:r>
      <w:bookmarkEnd w:id="75"/>
    </w:p>
    <w:p w14:paraId="1CD8B474" w14:textId="39DDE70B" w:rsidR="006B20CC" w:rsidRPr="006B20CC" w:rsidRDefault="006B20CC" w:rsidP="006B20CC">
      <w:pPr>
        <w:pStyle w:val="Caption"/>
        <w:jc w:val="both"/>
        <w:rPr>
          <w:sz w:val="22"/>
          <w:szCs w:val="22"/>
        </w:rPr>
      </w:pPr>
      <w:r w:rsidRPr="003A2525">
        <w:rPr>
          <w:b/>
        </w:rPr>
        <w:t>Mô tả vắn tắt</w:t>
      </w:r>
    </w:p>
    <w:p w14:paraId="408F7CD7" w14:textId="77777777" w:rsidR="006B20CC" w:rsidRDefault="006B20CC" w:rsidP="006B20CC">
      <w:r>
        <w:t>Use case này cho phép người dùng quản lý danh mục các thiết bị trong các khu trọ đang sở hữu</w:t>
      </w:r>
    </w:p>
    <w:p w14:paraId="5BB50E82" w14:textId="77777777" w:rsidR="006B20CC" w:rsidRPr="003A2525" w:rsidRDefault="006B20CC" w:rsidP="006B20CC">
      <w:pPr>
        <w:ind w:firstLine="0"/>
        <w:rPr>
          <w:b/>
        </w:rPr>
      </w:pPr>
      <w:r w:rsidRPr="003A2525">
        <w:rPr>
          <w:b/>
        </w:rPr>
        <w:t>Luồng sự kiện</w:t>
      </w:r>
    </w:p>
    <w:p w14:paraId="4BFA793A" w14:textId="77777777" w:rsidR="006B20CC" w:rsidRPr="0039754D" w:rsidRDefault="006B20CC" w:rsidP="00C03DAB">
      <w:pPr>
        <w:pStyle w:val="ListParagraph"/>
        <w:numPr>
          <w:ilvl w:val="0"/>
          <w:numId w:val="18"/>
        </w:numPr>
        <w:rPr>
          <w:b/>
          <w:i/>
        </w:rPr>
      </w:pPr>
      <w:r w:rsidRPr="0039754D">
        <w:rPr>
          <w:b/>
          <w:i/>
        </w:rPr>
        <w:t>Luồng cơ bản</w:t>
      </w:r>
    </w:p>
    <w:p w14:paraId="63098467" w14:textId="77777777" w:rsidR="006B20CC" w:rsidRDefault="006B20CC" w:rsidP="0039754D">
      <w:pPr>
        <w:ind w:firstLine="360"/>
      </w:pPr>
      <w:r>
        <w:t>Use case này bắt đầu khi người sử dụng truy cập trang quản lý thiết bị, hệ thống sẽ hiển thị danh sách các thiết bị và trạng thái, giá mua các thiết bị đó</w:t>
      </w:r>
    </w:p>
    <w:p w14:paraId="7F29578E" w14:textId="77777777" w:rsidR="006B20CC" w:rsidRDefault="006B20CC" w:rsidP="00C03DAB">
      <w:pPr>
        <w:pStyle w:val="ListParagraph"/>
        <w:numPr>
          <w:ilvl w:val="0"/>
          <w:numId w:val="42"/>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7010D141" w14:textId="77777777" w:rsidR="006B20CC" w:rsidRDefault="006B20CC" w:rsidP="00C03DAB">
      <w:pPr>
        <w:pStyle w:val="ListParagraph"/>
        <w:numPr>
          <w:ilvl w:val="0"/>
          <w:numId w:val="42"/>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50388F64" w14:textId="77777777" w:rsidR="006B20CC" w:rsidRDefault="006B20CC" w:rsidP="00C03DAB">
      <w:pPr>
        <w:pStyle w:val="ListParagraph"/>
        <w:numPr>
          <w:ilvl w:val="0"/>
          <w:numId w:val="42"/>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24E1D502" w14:textId="77777777" w:rsidR="006B20CC" w:rsidRDefault="006B20CC" w:rsidP="00C03DAB">
      <w:pPr>
        <w:pStyle w:val="ListParagraph"/>
        <w:numPr>
          <w:ilvl w:val="0"/>
          <w:numId w:val="42"/>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06B573DD" w14:textId="77777777" w:rsidR="006B20CC" w:rsidRPr="003A2525" w:rsidRDefault="006B20CC" w:rsidP="006B20CC">
      <w:pPr>
        <w:pStyle w:val="ListParagraph"/>
        <w:numPr>
          <w:ilvl w:val="0"/>
          <w:numId w:val="0"/>
        </w:numPr>
        <w:ind w:left="1287"/>
      </w:pPr>
    </w:p>
    <w:p w14:paraId="7A2A995B" w14:textId="77777777" w:rsidR="006B20CC" w:rsidRPr="0039754D" w:rsidRDefault="006B20CC" w:rsidP="00C03DAB">
      <w:pPr>
        <w:pStyle w:val="ListParagraph"/>
        <w:numPr>
          <w:ilvl w:val="0"/>
          <w:numId w:val="18"/>
        </w:numPr>
        <w:rPr>
          <w:b/>
          <w:i/>
        </w:rPr>
      </w:pPr>
      <w:r w:rsidRPr="0039754D">
        <w:rPr>
          <w:b/>
          <w:i/>
        </w:rPr>
        <w:t>Luồng rẽ nhánh</w:t>
      </w:r>
    </w:p>
    <w:p w14:paraId="4F4A417A" w14:textId="77777777" w:rsidR="006B20CC" w:rsidRDefault="006B20CC" w:rsidP="00C03DAB">
      <w:pPr>
        <w:pStyle w:val="ListParagraph"/>
        <w:numPr>
          <w:ilvl w:val="0"/>
          <w:numId w:val="4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6EBEC440" w14:textId="77777777" w:rsidR="006B20CC" w:rsidRDefault="006B20CC" w:rsidP="00C03DAB">
      <w:pPr>
        <w:pStyle w:val="ListParagraph"/>
        <w:numPr>
          <w:ilvl w:val="0"/>
          <w:numId w:val="43"/>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277BD0C6" w14:textId="77777777" w:rsidR="006B20CC" w:rsidRDefault="006B20CC" w:rsidP="00C03DAB">
      <w:pPr>
        <w:pStyle w:val="ListParagraph"/>
        <w:numPr>
          <w:ilvl w:val="0"/>
          <w:numId w:val="43"/>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BD3F131" w14:textId="77777777" w:rsidR="006B20CC" w:rsidRPr="006B20CC" w:rsidRDefault="006B20CC" w:rsidP="006B20CC">
      <w:pPr>
        <w:ind w:firstLine="0"/>
      </w:pPr>
    </w:p>
    <w:p w14:paraId="6AD089B2" w14:textId="772FFC89" w:rsidR="006B4144" w:rsidRDefault="001379FA" w:rsidP="001379FA">
      <w:pPr>
        <w:pStyle w:val="Heading3"/>
        <w:rPr>
          <w:b w:val="0"/>
          <w:bCs w:val="0"/>
          <w:i w:val="0"/>
        </w:rPr>
      </w:pPr>
      <w:bookmarkStart w:id="77" w:name="_Toc167279553"/>
      <w:r>
        <w:lastRenderedPageBreak/>
        <w:t>Use case quản lý khách hàng</w:t>
      </w:r>
      <w:bookmarkEnd w:id="77"/>
    </w:p>
    <w:p w14:paraId="015BA984" w14:textId="77777777" w:rsidR="00C32277" w:rsidRDefault="001379FA" w:rsidP="00C32277">
      <w:pPr>
        <w:keepNext/>
        <w:spacing w:before="0" w:line="240" w:lineRule="auto"/>
        <w:ind w:firstLine="0"/>
        <w:jc w:val="left"/>
      </w:pPr>
      <w:r>
        <w:rPr>
          <w:rFonts w:cs="Arial"/>
          <w:b/>
          <w:bCs/>
          <w:i/>
          <w:noProof/>
          <w:szCs w:val="26"/>
        </w:rPr>
        <w:drawing>
          <wp:inline distT="0" distB="0" distL="0" distR="0" wp14:anchorId="1B17D590" wp14:editId="3D86790F">
            <wp:extent cx="5580380" cy="538099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drawio.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5380990"/>
                    </a:xfrm>
                    <a:prstGeom prst="rect">
                      <a:avLst/>
                    </a:prstGeom>
                  </pic:spPr>
                </pic:pic>
              </a:graphicData>
            </a:graphic>
          </wp:inline>
        </w:drawing>
      </w:r>
    </w:p>
    <w:p w14:paraId="6328E430" w14:textId="58342086" w:rsidR="006B4144" w:rsidRDefault="00C32277" w:rsidP="00C32277">
      <w:pPr>
        <w:pStyle w:val="Caption"/>
        <w:rPr>
          <w:sz w:val="22"/>
        </w:rPr>
      </w:pPr>
      <w:bookmarkStart w:id="78" w:name="_Toc167322068"/>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7</w:t>
      </w:r>
      <w:r w:rsidR="001E131C">
        <w:rPr>
          <w:sz w:val="22"/>
        </w:rPr>
        <w:fldChar w:fldCharType="end"/>
      </w:r>
      <w:del w:id="79" w:author="Nhân Phạm" w:date="2024-05-23T01:47:00Z">
        <w:r w:rsidR="00A024B1" w:rsidDel="00A024B1">
          <w:rPr>
            <w:sz w:val="22"/>
          </w:rPr>
          <w:fldChar w:fldCharType="begin"/>
        </w:r>
        <w:r w:rsidR="00A024B1" w:rsidDel="00A024B1">
          <w:rPr>
            <w:sz w:val="22"/>
          </w:rPr>
          <w:delInstrText xml:space="preserve"> STYLEREF 1 \s </w:delInstrText>
        </w:r>
        <w:r w:rsidR="00A024B1" w:rsidDel="00A024B1">
          <w:rPr>
            <w:sz w:val="22"/>
          </w:rPr>
          <w:fldChar w:fldCharType="separate"/>
        </w:r>
        <w:r w:rsidR="00A024B1" w:rsidDel="00A024B1">
          <w:rPr>
            <w:noProof/>
            <w:sz w:val="22"/>
          </w:rPr>
          <w:delText>3</w:delText>
        </w:r>
        <w:r w:rsidR="00A024B1" w:rsidDel="00A024B1">
          <w:rPr>
            <w:sz w:val="22"/>
          </w:rPr>
          <w:fldChar w:fldCharType="end"/>
        </w:r>
        <w:r w:rsidR="00A024B1" w:rsidDel="00A024B1">
          <w:rPr>
            <w:sz w:val="22"/>
          </w:rPr>
          <w:noBreakHyphen/>
        </w:r>
        <w:r w:rsidR="00A024B1" w:rsidDel="00A024B1">
          <w:rPr>
            <w:sz w:val="22"/>
          </w:rPr>
          <w:fldChar w:fldCharType="begin"/>
        </w:r>
        <w:r w:rsidR="00A024B1" w:rsidDel="00A024B1">
          <w:rPr>
            <w:sz w:val="22"/>
          </w:rPr>
          <w:delInstrText xml:space="preserve"> SEQ Hình \* ARABIC \s 1 </w:delInstrText>
        </w:r>
        <w:r w:rsidR="00A024B1" w:rsidDel="00A024B1">
          <w:rPr>
            <w:sz w:val="22"/>
          </w:rPr>
          <w:fldChar w:fldCharType="separate"/>
        </w:r>
        <w:r w:rsidR="00A024B1" w:rsidDel="00A024B1">
          <w:rPr>
            <w:noProof/>
            <w:sz w:val="22"/>
          </w:rPr>
          <w:delText>7</w:delText>
        </w:r>
        <w:r w:rsidR="00A024B1" w:rsidDel="00A024B1">
          <w:rPr>
            <w:sz w:val="22"/>
          </w:rPr>
          <w:fldChar w:fldCharType="end"/>
        </w:r>
      </w:del>
      <w:r w:rsidRPr="00C32277">
        <w:rPr>
          <w:sz w:val="22"/>
        </w:rPr>
        <w:t xml:space="preserve"> Biểu đồ use case quản lý khách hàng</w:t>
      </w:r>
      <w:bookmarkEnd w:id="78"/>
    </w:p>
    <w:p w14:paraId="60092261" w14:textId="77777777" w:rsidR="0039754D" w:rsidRPr="003A2525" w:rsidRDefault="0039754D" w:rsidP="0054452A">
      <w:pPr>
        <w:ind w:firstLine="0"/>
        <w:rPr>
          <w:b/>
        </w:rPr>
      </w:pPr>
      <w:r w:rsidRPr="003A2525">
        <w:rPr>
          <w:b/>
        </w:rPr>
        <w:t>Mô tả vắn tắt</w:t>
      </w:r>
    </w:p>
    <w:p w14:paraId="5978C7B7" w14:textId="77777777" w:rsidR="0039754D" w:rsidRDefault="0039754D" w:rsidP="0039754D">
      <w:r>
        <w:t>Use case này cho phép người dùng quản lý các khách đang thuê trọ và phương tiện của khách</w:t>
      </w:r>
    </w:p>
    <w:p w14:paraId="0992A794" w14:textId="77777777" w:rsidR="0039754D" w:rsidRPr="003A2525" w:rsidRDefault="0039754D" w:rsidP="0054452A">
      <w:pPr>
        <w:ind w:firstLine="0"/>
        <w:rPr>
          <w:b/>
        </w:rPr>
      </w:pPr>
      <w:r w:rsidRPr="003A2525">
        <w:rPr>
          <w:b/>
        </w:rPr>
        <w:t>Luồng sự kiện</w:t>
      </w:r>
    </w:p>
    <w:p w14:paraId="5A33820D" w14:textId="77777777" w:rsidR="0039754D" w:rsidRDefault="0039754D" w:rsidP="00C03DAB">
      <w:pPr>
        <w:pStyle w:val="ListParagraph"/>
        <w:numPr>
          <w:ilvl w:val="0"/>
          <w:numId w:val="18"/>
        </w:numPr>
        <w:rPr>
          <w:b/>
          <w:i/>
        </w:rPr>
      </w:pPr>
      <w:r w:rsidRPr="003A2525">
        <w:rPr>
          <w:b/>
          <w:i/>
        </w:rPr>
        <w:t>Luồng cơ bản</w:t>
      </w:r>
    </w:p>
    <w:p w14:paraId="051109CA" w14:textId="77777777" w:rsidR="0039754D" w:rsidRDefault="0039754D" w:rsidP="0039754D">
      <w:pPr>
        <w:ind w:left="360" w:firstLine="720"/>
      </w:pPr>
      <w:r>
        <w:t>Use case này bắt đầu khi người sử dụng truy cập trang quản lý khách hàng, hoặc di chuyển từ màn quản lý phòng trọ</w:t>
      </w:r>
    </w:p>
    <w:p w14:paraId="79B12E6C" w14:textId="77777777" w:rsidR="0039754D" w:rsidRDefault="0039754D" w:rsidP="00C03DAB">
      <w:pPr>
        <w:pStyle w:val="ListParagraph"/>
        <w:numPr>
          <w:ilvl w:val="0"/>
          <w:numId w:val="44"/>
        </w:numPr>
      </w:pPr>
      <w:r w:rsidRPr="00575935">
        <w:rPr>
          <w:b/>
        </w:rPr>
        <w:t>Thêm mới khách hàng</w:t>
      </w:r>
      <w:r>
        <w:t xml:space="preserve"> Khi người dùng nhấn nút </w:t>
      </w:r>
      <w:r w:rsidRPr="00575935">
        <w:rPr>
          <w:i/>
        </w:rPr>
        <w:t xml:space="preserve">Thêm mới khách hàng </w:t>
      </w:r>
      <w:r>
        <w:t xml:space="preserve">hệ thống sẽ đưa ra một cửa sổ để người dùng có thể nhập thông tin của khách hàng như họ tên, ảnh căn cước công dân trước và sau, số điện thoại, email, số liên hệ khẩn cấp. Sau </w:t>
      </w:r>
      <w:r>
        <w:lastRenderedPageBreak/>
        <w:t xml:space="preserve">khi hoàn thành xong thông tin người sử dụng nhân nút </w:t>
      </w:r>
      <w:r w:rsidRPr="00575935">
        <w:rPr>
          <w:i/>
        </w:rPr>
        <w:t xml:space="preserve">Lưu khách hàng. </w:t>
      </w:r>
      <w:r>
        <w:t>Dữ liệu sẽ được lưu vào bảng Customers, đồng thời đưa ra thông báo đã thêm thành công cho khách hàng</w:t>
      </w:r>
    </w:p>
    <w:p w14:paraId="1D4ECD3D" w14:textId="77777777" w:rsidR="0039754D" w:rsidRDefault="0039754D" w:rsidP="00C03DAB">
      <w:pPr>
        <w:pStyle w:val="ListParagraph"/>
        <w:numPr>
          <w:ilvl w:val="0"/>
          <w:numId w:val="44"/>
        </w:numPr>
      </w:pPr>
      <w:r w:rsidRPr="00575935">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575935">
        <w:rPr>
          <w:i/>
        </w:rPr>
        <w:t>Services</w:t>
      </w:r>
      <w:r>
        <w:t xml:space="preserve"> và đưa ra thông báo cập nhật thành công. Use case kết thúc</w:t>
      </w:r>
    </w:p>
    <w:p w14:paraId="73245521" w14:textId="77777777" w:rsidR="0039754D" w:rsidRDefault="0039754D" w:rsidP="00C03DAB">
      <w:pPr>
        <w:pStyle w:val="ListParagraph"/>
        <w:numPr>
          <w:ilvl w:val="0"/>
          <w:numId w:val="44"/>
        </w:numPr>
      </w:pPr>
      <w:r w:rsidRPr="00575935">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Services</w:t>
      </w:r>
      <w:r>
        <w:t xml:space="preserve"> và các bảng liên quan, đồng thời đưa ra thông báo xóa thành công cho người dùng. Use case kết thúc</w:t>
      </w:r>
    </w:p>
    <w:p w14:paraId="53E2C720" w14:textId="77777777" w:rsidR="0039754D" w:rsidRDefault="0039754D" w:rsidP="00C03DAB">
      <w:pPr>
        <w:pStyle w:val="ListParagraph"/>
        <w:numPr>
          <w:ilvl w:val="0"/>
          <w:numId w:val="44"/>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3DFE0572" w14:textId="77777777" w:rsidR="0039754D" w:rsidRPr="003A2525" w:rsidRDefault="0039754D" w:rsidP="0039754D">
      <w:pPr>
        <w:pStyle w:val="ListParagraph"/>
        <w:numPr>
          <w:ilvl w:val="0"/>
          <w:numId w:val="0"/>
        </w:numPr>
        <w:ind w:left="1287"/>
      </w:pPr>
    </w:p>
    <w:p w14:paraId="5523B2B1" w14:textId="77777777" w:rsidR="0039754D" w:rsidRPr="0039754D" w:rsidRDefault="0039754D" w:rsidP="00C03DAB">
      <w:pPr>
        <w:pStyle w:val="ListParagraph"/>
        <w:numPr>
          <w:ilvl w:val="0"/>
          <w:numId w:val="18"/>
        </w:numPr>
        <w:rPr>
          <w:b/>
          <w:i/>
        </w:rPr>
      </w:pPr>
      <w:r w:rsidRPr="0039754D">
        <w:rPr>
          <w:b/>
          <w:i/>
        </w:rPr>
        <w:t>Luồng rẽ nhánh</w:t>
      </w:r>
    </w:p>
    <w:p w14:paraId="558B06B1" w14:textId="77777777" w:rsidR="0039754D" w:rsidRDefault="0039754D" w:rsidP="00C03DAB">
      <w:pPr>
        <w:pStyle w:val="ListParagraph"/>
        <w:numPr>
          <w:ilvl w:val="0"/>
          <w:numId w:val="4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518C9EB3" w14:textId="77777777" w:rsidR="0039754D" w:rsidRDefault="0039754D" w:rsidP="00C03DAB">
      <w:pPr>
        <w:pStyle w:val="ListParagraph"/>
        <w:numPr>
          <w:ilvl w:val="0"/>
          <w:numId w:val="4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1AB1102C" w14:textId="77777777" w:rsidR="0039754D" w:rsidRDefault="0039754D" w:rsidP="00C03DAB">
      <w:pPr>
        <w:pStyle w:val="ListParagraph"/>
        <w:numPr>
          <w:ilvl w:val="0"/>
          <w:numId w:val="45"/>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979C862" w14:textId="77777777" w:rsidR="0039754D" w:rsidRPr="0039754D" w:rsidRDefault="0039754D" w:rsidP="0039754D">
      <w:pPr>
        <w:ind w:firstLine="0"/>
      </w:pPr>
    </w:p>
    <w:p w14:paraId="17F5D293" w14:textId="16928A15" w:rsidR="0039754D" w:rsidRDefault="0039754D" w:rsidP="0039754D">
      <w:pPr>
        <w:pStyle w:val="Heading3"/>
      </w:pPr>
      <w:bookmarkStart w:id="80" w:name="_Toc167279554"/>
      <w:r>
        <w:t>Use case quản lý hợp đồng</w:t>
      </w:r>
      <w:bookmarkEnd w:id="80"/>
    </w:p>
    <w:p w14:paraId="61A5FCDA" w14:textId="77777777" w:rsidR="0039754D" w:rsidRPr="003A2525" w:rsidRDefault="0039754D" w:rsidP="0039754D">
      <w:pPr>
        <w:rPr>
          <w:b/>
        </w:rPr>
      </w:pPr>
      <w:r w:rsidRPr="003A2525">
        <w:rPr>
          <w:b/>
        </w:rPr>
        <w:t>Mô tả vắn tắt</w:t>
      </w:r>
    </w:p>
    <w:p w14:paraId="37E230E1" w14:textId="77777777" w:rsidR="0039754D" w:rsidRDefault="0039754D" w:rsidP="0039754D">
      <w:r>
        <w:t>Use case này cho phép người dùng quản lý các phương tiện của khách hàng trong hệ thống</w:t>
      </w:r>
    </w:p>
    <w:p w14:paraId="7B7A00F9" w14:textId="77777777" w:rsidR="0039754D" w:rsidRPr="003A2525" w:rsidRDefault="0039754D" w:rsidP="0039754D">
      <w:pPr>
        <w:rPr>
          <w:b/>
        </w:rPr>
      </w:pPr>
      <w:r w:rsidRPr="003A2525">
        <w:rPr>
          <w:b/>
        </w:rPr>
        <w:t>Luồng sự kiện</w:t>
      </w:r>
    </w:p>
    <w:p w14:paraId="12845D7A" w14:textId="77777777" w:rsidR="0039754D" w:rsidRDefault="0039754D" w:rsidP="00C03DAB">
      <w:pPr>
        <w:pStyle w:val="ListParagraph"/>
        <w:numPr>
          <w:ilvl w:val="0"/>
          <w:numId w:val="18"/>
        </w:numPr>
        <w:rPr>
          <w:b/>
          <w:i/>
        </w:rPr>
      </w:pPr>
      <w:r w:rsidRPr="003A2525">
        <w:rPr>
          <w:b/>
          <w:i/>
        </w:rPr>
        <w:t>Luồng cơ bản</w:t>
      </w:r>
    </w:p>
    <w:p w14:paraId="7B02BF19" w14:textId="77777777" w:rsidR="0039754D" w:rsidRPr="00575935" w:rsidRDefault="0039754D" w:rsidP="0039754D">
      <w:pPr>
        <w:ind w:firstLine="720"/>
        <w:rPr>
          <w:b/>
          <w:i/>
        </w:rPr>
      </w:pPr>
      <w:r>
        <w:t>Use case này bắt đầu khi người sử dụng truy cập trang quản lý phương tiện hoặc di chuyển từ màn hình quản lý khách hàng</w:t>
      </w:r>
    </w:p>
    <w:p w14:paraId="336A219C" w14:textId="77777777" w:rsidR="0039754D" w:rsidRDefault="0039754D" w:rsidP="00C03DAB">
      <w:pPr>
        <w:pStyle w:val="ListParagraph"/>
        <w:numPr>
          <w:ilvl w:val="0"/>
          <w:numId w:val="20"/>
        </w:numPr>
      </w:pPr>
      <w:r w:rsidRPr="00575935">
        <w:rPr>
          <w:b/>
        </w:rPr>
        <w:lastRenderedPageBreak/>
        <w:t xml:space="preserve">Thêm mới phương tiện </w:t>
      </w:r>
      <w:r>
        <w:t xml:space="preserve">Khi người dùng nhấn nút </w:t>
      </w:r>
      <w:r w:rsidRPr="00575935">
        <w:rPr>
          <w:i/>
        </w:rPr>
        <w:t xml:space="preserve">Thêm mới phương tiện </w:t>
      </w:r>
      <w:r>
        <w:t xml:space="preserve">hệ thống sẽ đưa ra một cửa sổ để người dùng có thể nhập thông tin của phương tiện như biển kiểm soát, loại xe, màu xe, và chọn người thuê đang sở hữu sau khi hoàn thành thông tin người dùng nhấn </w:t>
      </w:r>
      <w:r w:rsidRPr="00575935">
        <w:rPr>
          <w:i/>
        </w:rPr>
        <w:t xml:space="preserve">Lưu phương tiện. </w:t>
      </w:r>
      <w:r>
        <w:t xml:space="preserve">Nếu thông tin hợp lệ hệ thống sẽ lưu dữ liệu vào bảng </w:t>
      </w:r>
      <w:r w:rsidRPr="00575935">
        <w:rPr>
          <w:i/>
        </w:rPr>
        <w:t xml:space="preserve">Vehicles </w:t>
      </w:r>
      <w:r>
        <w:t>đồng thời đưa ra thông báo lưu dữ liệu thành công. Use case kết thúc</w:t>
      </w:r>
    </w:p>
    <w:p w14:paraId="09983D82" w14:textId="77777777" w:rsidR="0039754D" w:rsidRDefault="0039754D" w:rsidP="00C03DAB">
      <w:pPr>
        <w:pStyle w:val="ListParagraph"/>
        <w:numPr>
          <w:ilvl w:val="0"/>
          <w:numId w:val="20"/>
        </w:numPr>
      </w:pPr>
      <w:r w:rsidRPr="00575935">
        <w:rPr>
          <w:b/>
        </w:rPr>
        <w:t>Chỉnh sửa phương tiện</w:t>
      </w:r>
      <w:r>
        <w:t xml:space="preserve"> Khi người dùng nhấn vào biểu tượng menu và chọn chỉnh sửa phương tiện, hệ thống sẽ hiện một cửa sổ để người dùng chỉnh sửa các thông tin về phương tiện, sau khi người dùng nhấn Lưu, dữ liệu sẽ được cập nhật trong bảng </w:t>
      </w:r>
      <w:r w:rsidRPr="00575935">
        <w:rPr>
          <w:i/>
        </w:rPr>
        <w:t>Vehicles</w:t>
      </w:r>
      <w:r>
        <w:t xml:space="preserve"> và đưa ra thông báo cập nhật thành công. Use case kết thúc</w:t>
      </w:r>
    </w:p>
    <w:p w14:paraId="307C63EB" w14:textId="77777777" w:rsidR="0039754D" w:rsidRDefault="0039754D" w:rsidP="00C03DAB">
      <w:pPr>
        <w:pStyle w:val="ListParagraph"/>
        <w:numPr>
          <w:ilvl w:val="0"/>
          <w:numId w:val="20"/>
        </w:numPr>
      </w:pPr>
      <w:r w:rsidRPr="00575935">
        <w:rPr>
          <w:b/>
        </w:rPr>
        <w:t>Xóa phương tiện</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Vehicles</w:t>
      </w:r>
      <w:r>
        <w:t xml:space="preserve"> và các bảng liên quan, đồng thời đưa ra thông báo xóa thành công cho người dùng. Use case kết thúc</w:t>
      </w:r>
    </w:p>
    <w:p w14:paraId="2F11F0FC" w14:textId="77777777" w:rsidR="0039754D" w:rsidRDefault="0039754D" w:rsidP="00C03DAB">
      <w:pPr>
        <w:pStyle w:val="ListParagraph"/>
        <w:numPr>
          <w:ilvl w:val="0"/>
          <w:numId w:val="20"/>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5E56B961" w14:textId="77777777" w:rsidR="0039754D" w:rsidRPr="003A2525" w:rsidRDefault="0039754D" w:rsidP="0039754D">
      <w:pPr>
        <w:pStyle w:val="ListParagraph"/>
        <w:numPr>
          <w:ilvl w:val="0"/>
          <w:numId w:val="0"/>
        </w:numPr>
        <w:ind w:left="1287"/>
      </w:pPr>
    </w:p>
    <w:p w14:paraId="4012A32B" w14:textId="77777777" w:rsidR="0039754D" w:rsidRPr="00575935" w:rsidRDefault="0039754D" w:rsidP="0039754D">
      <w:pPr>
        <w:ind w:left="360" w:hanging="360"/>
        <w:rPr>
          <w:b/>
          <w:i/>
        </w:rPr>
      </w:pPr>
      <w:r w:rsidRPr="00575935">
        <w:rPr>
          <w:b/>
          <w:i/>
        </w:rPr>
        <w:t>Luồng rẽ nhánh</w:t>
      </w:r>
    </w:p>
    <w:p w14:paraId="260A75CD" w14:textId="77777777" w:rsidR="0039754D" w:rsidRDefault="0039754D" w:rsidP="00C03DAB">
      <w:pPr>
        <w:pStyle w:val="ListParagraph"/>
        <w:numPr>
          <w:ilvl w:val="0"/>
          <w:numId w:val="2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A55F064" w14:textId="77777777" w:rsidR="0039754D" w:rsidRDefault="0039754D" w:rsidP="00C03DAB">
      <w:pPr>
        <w:pStyle w:val="ListParagraph"/>
        <w:numPr>
          <w:ilvl w:val="0"/>
          <w:numId w:val="21"/>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4DF43200" w14:textId="77777777" w:rsidR="0039754D" w:rsidRDefault="0039754D" w:rsidP="00C03DAB">
      <w:pPr>
        <w:pStyle w:val="ListParagraph"/>
        <w:numPr>
          <w:ilvl w:val="0"/>
          <w:numId w:val="21"/>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5BE7AB5D" w14:textId="77777777" w:rsidR="0039754D" w:rsidRPr="0039754D" w:rsidRDefault="0039754D" w:rsidP="0039754D"/>
    <w:p w14:paraId="1C9B8D90" w14:textId="3FBEDFC9" w:rsidR="0039754D" w:rsidRDefault="0039754D" w:rsidP="0039754D">
      <w:pPr>
        <w:pStyle w:val="Heading3"/>
      </w:pPr>
      <w:bookmarkStart w:id="81" w:name="_Toc167279555"/>
      <w:r>
        <w:t xml:space="preserve">Use case quản lý </w:t>
      </w:r>
      <w:bookmarkEnd w:id="81"/>
      <w:r w:rsidR="00B17FEF">
        <w:t>đợt thanh toán</w:t>
      </w:r>
    </w:p>
    <w:p w14:paraId="3AAF4AE1" w14:textId="77777777" w:rsidR="0039754D" w:rsidRPr="003A2525" w:rsidRDefault="0039754D" w:rsidP="0039754D">
      <w:pPr>
        <w:rPr>
          <w:b/>
        </w:rPr>
      </w:pPr>
      <w:r w:rsidRPr="003A2525">
        <w:rPr>
          <w:b/>
        </w:rPr>
        <w:t>Mô tả vắn tắt</w:t>
      </w:r>
    </w:p>
    <w:p w14:paraId="71D87140" w14:textId="77777777" w:rsidR="0039754D" w:rsidRDefault="0039754D" w:rsidP="0039754D">
      <w:r>
        <w:t>Use case này cho phép người dùng quản lý các đợt thanh toán tiền phòng, thường là vào đầu tháng</w:t>
      </w:r>
    </w:p>
    <w:p w14:paraId="177DAA73" w14:textId="77777777" w:rsidR="0039754D" w:rsidRPr="003A2525" w:rsidRDefault="0039754D" w:rsidP="0039754D">
      <w:pPr>
        <w:rPr>
          <w:b/>
        </w:rPr>
      </w:pPr>
      <w:r w:rsidRPr="003A2525">
        <w:rPr>
          <w:b/>
        </w:rPr>
        <w:t>Luồng sự kiện</w:t>
      </w:r>
    </w:p>
    <w:p w14:paraId="4B00BD8A" w14:textId="77777777" w:rsidR="0039754D" w:rsidRDefault="0039754D" w:rsidP="00C03DAB">
      <w:pPr>
        <w:pStyle w:val="ListParagraph"/>
        <w:numPr>
          <w:ilvl w:val="0"/>
          <w:numId w:val="18"/>
        </w:numPr>
        <w:rPr>
          <w:b/>
          <w:i/>
        </w:rPr>
      </w:pPr>
      <w:r w:rsidRPr="003A2525">
        <w:rPr>
          <w:b/>
          <w:i/>
        </w:rPr>
        <w:t>Luồng cơ bản</w:t>
      </w:r>
    </w:p>
    <w:p w14:paraId="76744713" w14:textId="77777777" w:rsidR="0039754D" w:rsidRPr="00575935" w:rsidRDefault="0039754D" w:rsidP="0039754D">
      <w:pPr>
        <w:ind w:firstLine="720"/>
        <w:rPr>
          <w:b/>
          <w:i/>
        </w:rPr>
      </w:pPr>
      <w:r>
        <w:lastRenderedPageBreak/>
        <w:t>Use case này bắt đầu khi người sử dụng truy cập trang quản lý hóa đơn</w:t>
      </w:r>
    </w:p>
    <w:p w14:paraId="65D78BFA" w14:textId="77777777" w:rsidR="0039754D" w:rsidRDefault="0039754D" w:rsidP="00C03DAB">
      <w:pPr>
        <w:pStyle w:val="ListParagraph"/>
        <w:numPr>
          <w:ilvl w:val="0"/>
          <w:numId w:val="24"/>
        </w:numPr>
      </w:pPr>
      <w:r w:rsidRPr="00FC44AA">
        <w:rPr>
          <w:b/>
        </w:rPr>
        <w:t xml:space="preserve">Thêm mới đợt thanh toán </w:t>
      </w:r>
      <w:r>
        <w:t xml:space="preserve">Khi người dùng nhấn nút </w:t>
      </w:r>
      <w:r w:rsidRPr="00FC44AA">
        <w:rPr>
          <w:i/>
        </w:rPr>
        <w:t xml:space="preserve">Thêm mới đợt thanh toán </w:t>
      </w:r>
      <w:r>
        <w:t xml:space="preserve">hệ thống sẽ xuất hiện cửa sổ cho phép người dùng điền các thông tin của đợt thanh toán như tên đợt thanh toán (ví dụ: Thanh toán tiền nhà tháng 12), ngày bắt đầu thu tiền, ngày kết thúc, và chọn các phòng trong đợt thanh toán. Khi người dùng nhấn nút </w:t>
      </w:r>
      <w:r w:rsidRPr="00FC44AA">
        <w:rPr>
          <w:i/>
        </w:rPr>
        <w:t xml:space="preserve">Thêm mới, </w:t>
      </w:r>
      <w:r>
        <w:t xml:space="preserve">nếu dữ liệu hợp lệ hệ thống sẽ thêm dữ liệu vào bảng </w:t>
      </w:r>
      <w:r w:rsidRPr="00FC44AA">
        <w:rPr>
          <w:i/>
        </w:rPr>
        <w:t xml:space="preserve">StagePayments. </w:t>
      </w:r>
      <w:r>
        <w:t>Use case kết thúc</w:t>
      </w:r>
    </w:p>
    <w:p w14:paraId="1921DB33" w14:textId="77777777" w:rsidR="0039754D" w:rsidRDefault="0039754D" w:rsidP="00C03DAB">
      <w:pPr>
        <w:pStyle w:val="ListParagraph"/>
        <w:numPr>
          <w:ilvl w:val="0"/>
          <w:numId w:val="24"/>
        </w:numPr>
      </w:pPr>
      <w:r w:rsidRPr="00FC44AA">
        <w:rPr>
          <w:b/>
        </w:rPr>
        <w:t>Chi tiết đợt thanh toán</w:t>
      </w:r>
      <w:r>
        <w:t xml:space="preserve"> Khi người dùng nhấn vào biểu tượng chi tiết tại mỗi dòng thông tin, hệ thống sẽ chuyển sang màn hình chi tiết đợt thanh toán, tại màn hình này người dùng có thể xem tổng quan thông tin về đợt thanh toán như Tổng tiền đã thu, số phòng đã thu, mức độ hoàn thành của đợt thanh toán, danh sách các phòng trong đợt thanh toán. Use case kết thúc.</w:t>
      </w:r>
    </w:p>
    <w:p w14:paraId="42E30426" w14:textId="77777777" w:rsidR="0039754D" w:rsidRDefault="0039754D" w:rsidP="00C03DAB">
      <w:pPr>
        <w:pStyle w:val="ListParagraph"/>
        <w:numPr>
          <w:ilvl w:val="0"/>
          <w:numId w:val="24"/>
        </w:numPr>
      </w:pPr>
      <w:r w:rsidRPr="00FC44AA">
        <w:rPr>
          <w:b/>
        </w:rPr>
        <w:t>Nhập số liệu phòng</w:t>
      </w:r>
      <w:r>
        <w:t xml:space="preserve"> Khi người dùng nhấn vào biểu tượng </w:t>
      </w:r>
      <w:r w:rsidRPr="00FC44AA">
        <w:rPr>
          <w:i/>
        </w:rPr>
        <w:t xml:space="preserve">Nhập số liệu </w:t>
      </w:r>
      <w:r>
        <w:t xml:space="preserve">tại mỗi dòng thông tin màn hình sẽ xuất hiện của sổ để người dùng nhập số liệu như điện, nước, chi phí dịch vụ và các chi phí phát sinh của phòng trong đợt thanh toán đó, người dùng có thể chọn </w:t>
      </w:r>
      <w:r w:rsidRPr="00FC44AA">
        <w:rPr>
          <w:i/>
        </w:rPr>
        <w:t xml:space="preserve">Tất toán hợp đồng </w:t>
      </w:r>
      <w:r>
        <w:t xml:space="preserve">trong màn hình này. Sau khi nhập xong thông tin hệ thống sẽ tính tiền cần thu trong đợt thanh toán đó. Khi người dùng nhấn </w:t>
      </w:r>
      <w:r w:rsidRPr="00FC44AA">
        <w:rPr>
          <w:i/>
        </w:rPr>
        <w:t xml:space="preserve">Lưu hóa đơn </w:t>
      </w:r>
      <w:r>
        <w:t xml:space="preserve">nếu hợp lệ dữ liệu sẽ được cập nhật trong bảng </w:t>
      </w:r>
      <w:r w:rsidRPr="00FC44AA">
        <w:rPr>
          <w:i/>
        </w:rPr>
        <w:t xml:space="preserve">Invoices, </w:t>
      </w:r>
      <w:r>
        <w:t xml:space="preserve"> đồng thời chuyển trạng thái hóa đơn phòng sang </w:t>
      </w:r>
      <w:r w:rsidRPr="00FC44AA">
        <w:rPr>
          <w:i/>
        </w:rPr>
        <w:t xml:space="preserve">Đã nhập dữ liệu </w:t>
      </w:r>
      <w:r>
        <w:t>và đưa ra thông báo cho người dùng về việc cập nhật dữ liệu thành công.</w:t>
      </w:r>
    </w:p>
    <w:p w14:paraId="1A2310BB" w14:textId="77777777" w:rsidR="0039754D" w:rsidRDefault="0039754D" w:rsidP="00C03DAB">
      <w:pPr>
        <w:pStyle w:val="ListParagraph"/>
        <w:numPr>
          <w:ilvl w:val="0"/>
          <w:numId w:val="24"/>
        </w:numPr>
      </w:pPr>
      <w:r w:rsidRPr="00FC44AA">
        <w:rPr>
          <w:b/>
        </w:rPr>
        <w:t xml:space="preserve">Cập nhật trạng thái thanh toán </w:t>
      </w:r>
      <w:r>
        <w:t xml:space="preserve">Khi người dùng nhấn vào biểu tượng </w:t>
      </w:r>
      <w:r w:rsidRPr="00FC44AA">
        <w:rPr>
          <w:i/>
        </w:rPr>
        <w:t xml:space="preserve">Đã thanh toán </w:t>
      </w:r>
      <w:r>
        <w:t xml:space="preserve">tại mỗi dòng dữ liệu, hệ thống sẽ cập nhật trạng thái cho phòng thành </w:t>
      </w:r>
      <w:r w:rsidRPr="00FC44AA">
        <w:rPr>
          <w:i/>
        </w:rPr>
        <w:t xml:space="preserve">Đã thanh toán, </w:t>
      </w:r>
      <w:r>
        <w:t xml:space="preserve">đồng thời cập nhật lại dữ liệu bảng </w:t>
      </w:r>
      <w:r w:rsidRPr="00FC44AA">
        <w:rPr>
          <w:i/>
        </w:rPr>
        <w:t xml:space="preserve">Invoices </w:t>
      </w:r>
      <w:r>
        <w:t>và đưa ra thông báo cho người dùng về việc cập nhật trạng thái thanh toán thành công.</w:t>
      </w:r>
    </w:p>
    <w:p w14:paraId="4E459120" w14:textId="77777777" w:rsidR="0039754D" w:rsidRDefault="0039754D" w:rsidP="00C03DAB">
      <w:pPr>
        <w:pStyle w:val="ListParagraph"/>
        <w:numPr>
          <w:ilvl w:val="0"/>
          <w:numId w:val="24"/>
        </w:numPr>
      </w:pPr>
      <w:r w:rsidRPr="00FC44AA">
        <w:rPr>
          <w:b/>
        </w:rPr>
        <w:t xml:space="preserve">Gửi thông báo thanh toán </w:t>
      </w:r>
      <w:r>
        <w:t xml:space="preserve"> Người dùng có thể chọn các dòng dữ liệu ở trạng thái </w:t>
      </w:r>
      <w:r w:rsidRPr="00FC44AA">
        <w:rPr>
          <w:i/>
        </w:rPr>
        <w:t xml:space="preserve">Chưa thanh toán </w:t>
      </w:r>
      <w:r>
        <w:t xml:space="preserve">và nhấn nút </w:t>
      </w:r>
      <w:r w:rsidRPr="00FC44AA">
        <w:rPr>
          <w:i/>
        </w:rPr>
        <w:t xml:space="preserve">Gửi thông báo </w:t>
      </w:r>
      <w:r>
        <w:t>hệ thống sẽ gửi thông báo đến khách hàng thuê về việc thanh toán tiền phòng, kèm QR Code thanh toán. Use case kết thúc</w:t>
      </w:r>
    </w:p>
    <w:p w14:paraId="5DDD657F" w14:textId="77777777" w:rsidR="0039754D" w:rsidRDefault="0039754D" w:rsidP="00C03DAB">
      <w:pPr>
        <w:pStyle w:val="ListParagraph"/>
        <w:numPr>
          <w:ilvl w:val="0"/>
          <w:numId w:val="24"/>
        </w:numPr>
      </w:pPr>
      <w:r w:rsidRPr="00FC44AA">
        <w:rPr>
          <w:b/>
        </w:rPr>
        <w:t>Xóa phòng khỏi đợt thanh toán</w:t>
      </w:r>
      <w:r>
        <w:t xml:space="preserve"> Khi người dùng ấn vào nút </w:t>
      </w:r>
      <w:r w:rsidRPr="00FC44AA">
        <w:rPr>
          <w:i/>
        </w:rPr>
        <w:t xml:space="preserve">Xóa khỏi đợt thanh toán. </w:t>
      </w:r>
      <w:r>
        <w:t xml:space="preserve">Hệ thống sẽ xóa dữ liệu khỏi bảng </w:t>
      </w:r>
      <w:r w:rsidRPr="00FC44AA">
        <w:rPr>
          <w:i/>
        </w:rPr>
        <w:t xml:space="preserve">StageRooms, Invoices </w:t>
      </w:r>
      <w:r>
        <w:t>đồng thời đưa ra thông báo cho người dùng về việc xóa phòng thành công.</w:t>
      </w:r>
    </w:p>
    <w:p w14:paraId="118B900F" w14:textId="77777777" w:rsidR="0039754D" w:rsidRPr="003A2525" w:rsidRDefault="0039754D" w:rsidP="0039754D">
      <w:pPr>
        <w:pStyle w:val="ListParagraph"/>
        <w:numPr>
          <w:ilvl w:val="0"/>
          <w:numId w:val="0"/>
        </w:numPr>
        <w:ind w:left="1287"/>
      </w:pPr>
    </w:p>
    <w:p w14:paraId="32223789" w14:textId="77777777" w:rsidR="0039754D" w:rsidRPr="00575935" w:rsidRDefault="0039754D" w:rsidP="0039754D">
      <w:pPr>
        <w:ind w:left="360" w:hanging="360"/>
        <w:rPr>
          <w:b/>
          <w:i/>
        </w:rPr>
      </w:pPr>
      <w:r w:rsidRPr="00575935">
        <w:rPr>
          <w:b/>
          <w:i/>
        </w:rPr>
        <w:t>Luồng rẽ nhánh</w:t>
      </w:r>
    </w:p>
    <w:p w14:paraId="65B9636D" w14:textId="77777777" w:rsidR="0039754D" w:rsidRDefault="0039754D" w:rsidP="00C03DAB">
      <w:pPr>
        <w:pStyle w:val="ListParagraph"/>
        <w:numPr>
          <w:ilvl w:val="0"/>
          <w:numId w:val="23"/>
        </w:numPr>
      </w:pPr>
      <w:r>
        <w:t>Tại luồng cơ bản 2 nếu các thông tin người sử dụng nhập vào không hợp lệ hệ thống sẽ đưa ra thông báo yêu cầu nhập lại, người dùng có thể nhập lại hoặc thoát hệ thống. Use case kết thúc</w:t>
      </w:r>
    </w:p>
    <w:p w14:paraId="14283294" w14:textId="77777777" w:rsidR="0039754D" w:rsidRDefault="0039754D" w:rsidP="00C03DAB">
      <w:pPr>
        <w:pStyle w:val="ListParagraph"/>
        <w:numPr>
          <w:ilvl w:val="0"/>
          <w:numId w:val="23"/>
        </w:numPr>
      </w:pPr>
      <w:r>
        <w:lastRenderedPageBreak/>
        <w:t>Tại luồng cơ bản 6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65291368" w14:textId="77777777" w:rsidR="0039754D" w:rsidRDefault="0039754D" w:rsidP="00C03DAB">
      <w:pPr>
        <w:pStyle w:val="ListParagraph"/>
        <w:numPr>
          <w:ilvl w:val="0"/>
          <w:numId w:val="23"/>
        </w:numPr>
      </w:pPr>
      <w:r>
        <w:t xml:space="preserve">Tại luồng cơ bản 4 khi người dùng thực hiện thao tác cập nhật trạng thái thanh toán hệ thống sẽ đưa ra xác nhận về việc cập nhật trạng thái thanh toán người dùng có thể nhấn </w:t>
      </w:r>
      <w:r w:rsidRPr="00FC44AA">
        <w:rPr>
          <w:i/>
        </w:rPr>
        <w:t>Xác nhận</w:t>
      </w:r>
      <w:r>
        <w:t xml:space="preserve"> để cập nhật trạng thái thanh toán hoặc </w:t>
      </w:r>
      <w:r w:rsidRPr="00FC44AA">
        <w:rPr>
          <w:i/>
        </w:rPr>
        <w:t>Hủy bỏ</w:t>
      </w:r>
      <w:r>
        <w:rPr>
          <w:i/>
        </w:rPr>
        <w:t xml:space="preserve"> </w:t>
      </w:r>
      <w:r>
        <w:t>. Use case kết thúc</w:t>
      </w:r>
    </w:p>
    <w:p w14:paraId="509D3962" w14:textId="77777777" w:rsidR="0039754D" w:rsidRPr="0039754D" w:rsidRDefault="0039754D" w:rsidP="0039754D"/>
    <w:p w14:paraId="157B756C" w14:textId="56934AB1" w:rsidR="00F22C16" w:rsidRPr="00872228" w:rsidRDefault="00C07EFC" w:rsidP="00C07EFC">
      <w:pPr>
        <w:pStyle w:val="Heading3"/>
      </w:pPr>
      <w:bookmarkStart w:id="82" w:name="_Toc167279556"/>
      <w:r>
        <w:t>Use case báo cáo</w:t>
      </w:r>
      <w:bookmarkEnd w:id="82"/>
    </w:p>
    <w:p w14:paraId="75015B8A" w14:textId="77777777" w:rsidR="00C32277" w:rsidRDefault="00C07EFC" w:rsidP="00C32277">
      <w:pPr>
        <w:keepNext/>
      </w:pPr>
      <w:r>
        <w:rPr>
          <w:noProof/>
        </w:rPr>
        <w:drawing>
          <wp:inline distT="0" distB="0" distL="0" distR="0" wp14:anchorId="0830C4BE" wp14:editId="5F37D72C">
            <wp:extent cx="5580380" cy="321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drawio.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103C951A" w14:textId="0F21EE74" w:rsidR="00C07EFC" w:rsidRDefault="00C32277" w:rsidP="00C32277">
      <w:pPr>
        <w:pStyle w:val="Caption"/>
        <w:rPr>
          <w:sz w:val="22"/>
        </w:rPr>
      </w:pPr>
      <w:bookmarkStart w:id="83" w:name="_Toc167322069"/>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8</w:t>
      </w:r>
      <w:r w:rsidR="001E131C">
        <w:rPr>
          <w:sz w:val="22"/>
        </w:rPr>
        <w:fldChar w:fldCharType="end"/>
      </w:r>
      <w:del w:id="84" w:author="Nhân Phạm" w:date="2024-05-23T01:47:00Z">
        <w:r w:rsidR="00A024B1" w:rsidDel="00A024B1">
          <w:rPr>
            <w:sz w:val="22"/>
          </w:rPr>
          <w:fldChar w:fldCharType="begin"/>
        </w:r>
        <w:r w:rsidR="00A024B1" w:rsidDel="00A024B1">
          <w:rPr>
            <w:sz w:val="22"/>
          </w:rPr>
          <w:delInstrText xml:space="preserve"> STYLEREF 1 \s </w:delInstrText>
        </w:r>
        <w:r w:rsidR="00A024B1" w:rsidDel="00A024B1">
          <w:rPr>
            <w:sz w:val="22"/>
          </w:rPr>
          <w:fldChar w:fldCharType="separate"/>
        </w:r>
        <w:r w:rsidR="00A024B1" w:rsidDel="00A024B1">
          <w:rPr>
            <w:noProof/>
            <w:sz w:val="22"/>
          </w:rPr>
          <w:delText>3</w:delText>
        </w:r>
        <w:r w:rsidR="00A024B1" w:rsidDel="00A024B1">
          <w:rPr>
            <w:sz w:val="22"/>
          </w:rPr>
          <w:fldChar w:fldCharType="end"/>
        </w:r>
        <w:r w:rsidR="00A024B1" w:rsidDel="00A024B1">
          <w:rPr>
            <w:sz w:val="22"/>
          </w:rPr>
          <w:noBreakHyphen/>
        </w:r>
        <w:r w:rsidR="00A024B1" w:rsidDel="00A024B1">
          <w:rPr>
            <w:sz w:val="22"/>
          </w:rPr>
          <w:fldChar w:fldCharType="begin"/>
        </w:r>
        <w:r w:rsidR="00A024B1" w:rsidDel="00A024B1">
          <w:rPr>
            <w:sz w:val="22"/>
          </w:rPr>
          <w:delInstrText xml:space="preserve"> SEQ Hình \* ARABIC \s 1 </w:delInstrText>
        </w:r>
        <w:r w:rsidR="00A024B1" w:rsidDel="00A024B1">
          <w:rPr>
            <w:sz w:val="22"/>
          </w:rPr>
          <w:fldChar w:fldCharType="separate"/>
        </w:r>
        <w:r w:rsidR="00A024B1" w:rsidDel="00A024B1">
          <w:rPr>
            <w:noProof/>
            <w:sz w:val="22"/>
          </w:rPr>
          <w:delText>8</w:delText>
        </w:r>
        <w:r w:rsidR="00A024B1" w:rsidDel="00A024B1">
          <w:rPr>
            <w:sz w:val="22"/>
          </w:rPr>
          <w:fldChar w:fldCharType="end"/>
        </w:r>
      </w:del>
      <w:r w:rsidRPr="00C32277">
        <w:rPr>
          <w:sz w:val="22"/>
        </w:rPr>
        <w:t xml:space="preserve"> Biểu đồ use case báo cáo</w:t>
      </w:r>
      <w:bookmarkEnd w:id="83"/>
    </w:p>
    <w:p w14:paraId="3E6D1E57" w14:textId="77777777" w:rsidR="0039754D" w:rsidRPr="003A2525" w:rsidRDefault="0039754D" w:rsidP="0039754D">
      <w:pPr>
        <w:ind w:firstLine="0"/>
        <w:rPr>
          <w:b/>
        </w:rPr>
      </w:pPr>
      <w:r w:rsidRPr="003A2525">
        <w:rPr>
          <w:b/>
        </w:rPr>
        <w:t>Mô tả vắn tắt</w:t>
      </w:r>
    </w:p>
    <w:p w14:paraId="7B31B36A" w14:textId="200C7305" w:rsidR="0039754D" w:rsidRDefault="0039754D" w:rsidP="0039754D">
      <w:pPr>
        <w:ind w:firstLine="0"/>
      </w:pPr>
      <w:r>
        <w:t>Use case này cho phép người quản trị có thể xem các báo cáo của hệ thống</w:t>
      </w:r>
    </w:p>
    <w:p w14:paraId="3CBCD21C" w14:textId="77777777" w:rsidR="0039754D" w:rsidRPr="003A2525" w:rsidRDefault="0039754D" w:rsidP="0039754D">
      <w:pPr>
        <w:ind w:firstLine="0"/>
        <w:rPr>
          <w:b/>
        </w:rPr>
      </w:pPr>
      <w:r w:rsidRPr="003A2525">
        <w:rPr>
          <w:b/>
        </w:rPr>
        <w:t>Luồng sự kiện</w:t>
      </w:r>
    </w:p>
    <w:p w14:paraId="32D54587" w14:textId="77777777" w:rsidR="0039754D" w:rsidRPr="0039754D" w:rsidRDefault="0039754D" w:rsidP="00C03DAB">
      <w:pPr>
        <w:pStyle w:val="ListParagraph"/>
        <w:numPr>
          <w:ilvl w:val="0"/>
          <w:numId w:val="18"/>
        </w:numPr>
        <w:rPr>
          <w:b/>
          <w:i/>
        </w:rPr>
      </w:pPr>
      <w:r w:rsidRPr="0039754D">
        <w:rPr>
          <w:b/>
          <w:i/>
        </w:rPr>
        <w:t>Luồng cơ bản</w:t>
      </w:r>
    </w:p>
    <w:p w14:paraId="3AD91F37" w14:textId="0C47491A" w:rsidR="0039754D" w:rsidRDefault="0039754D" w:rsidP="0039754D">
      <w:pPr>
        <w:ind w:left="360" w:firstLine="720"/>
      </w:pPr>
      <w:r>
        <w:t>Use case này bắt đầu khi người sử dụng truy cập chức năng báo cáo trên menu chính</w:t>
      </w:r>
    </w:p>
    <w:p w14:paraId="368F4C49" w14:textId="74370650" w:rsidR="0039754D" w:rsidRDefault="0039754D" w:rsidP="00C03DAB">
      <w:pPr>
        <w:pStyle w:val="ListParagraph"/>
        <w:numPr>
          <w:ilvl w:val="0"/>
          <w:numId w:val="44"/>
        </w:numPr>
      </w:pPr>
      <w:r>
        <w:rPr>
          <w:b/>
        </w:rPr>
        <w:t>Báo cáo doanh thu</w:t>
      </w:r>
      <w:r>
        <w:t xml:space="preserve"> Khi người dùng chọn menu </w:t>
      </w:r>
      <w:r w:rsidRPr="0039754D">
        <w:rPr>
          <w:i/>
        </w:rPr>
        <w:t>Báo cáo doanh thu</w:t>
      </w:r>
      <w:r>
        <w:rPr>
          <w:i/>
        </w:rPr>
        <w:t xml:space="preserve"> </w:t>
      </w:r>
      <w:r>
        <w:t xml:space="preserve">hệ thống sẽ chuyển sang màn hình xem báo cáo doanh thu của những khu trọ mà quản trị viên đang quản lý, sau khi người dùng chọn khoảng thời gian cần xem báo cáo, hoặc những tiêu chí lọc khác như khu trọ, phòng trọ hệ thống sẽ tổng hợp dữ liệu từ bảng </w:t>
      </w:r>
      <w:r w:rsidRPr="0039754D">
        <w:rPr>
          <w:i/>
        </w:rPr>
        <w:lastRenderedPageBreak/>
        <w:t>InvoiceRooms</w:t>
      </w:r>
      <w:r>
        <w:t xml:space="preserve">, </w:t>
      </w:r>
      <w:r w:rsidRPr="0039754D">
        <w:rPr>
          <w:i/>
        </w:rPr>
        <w:t>StageRoom</w:t>
      </w:r>
      <w:r>
        <w:t xml:space="preserve">, </w:t>
      </w:r>
      <w:r w:rsidRPr="0039754D">
        <w:rPr>
          <w:i/>
        </w:rPr>
        <w:t>StagePayment</w:t>
      </w:r>
      <w:r>
        <w:rPr>
          <w:i/>
        </w:rPr>
        <w:t xml:space="preserve"> </w:t>
      </w:r>
      <w:r>
        <w:t>để đưa ra dữ liệu cho người dùng. Use case kết thúc</w:t>
      </w:r>
    </w:p>
    <w:p w14:paraId="326E550D" w14:textId="63BFD4FF" w:rsidR="0039754D" w:rsidRDefault="0039754D" w:rsidP="00C03DAB">
      <w:pPr>
        <w:pStyle w:val="ListParagraph"/>
        <w:numPr>
          <w:ilvl w:val="0"/>
          <w:numId w:val="44"/>
        </w:numPr>
      </w:pPr>
      <w:r>
        <w:rPr>
          <w:b/>
        </w:rPr>
        <w:t>Báo cáo sổ quỹ</w:t>
      </w:r>
      <w:r>
        <w:t xml:space="preserve"> Khi người dùng chọn menu </w:t>
      </w:r>
      <w:r>
        <w:rPr>
          <w:i/>
        </w:rPr>
        <w:t xml:space="preserve">Báo cáo do sổ quỹ </w:t>
      </w:r>
      <w:r>
        <w:t xml:space="preserve">hệ thống sẽ chuyển sang màn hình xem báo cáo sổ quỹ các hình thức tiền vào, tiền ra của hệ thống. Sau khi người dùng chọn khoảng thời gian và các tiêu chí cần lọc báo cáo, hệ thống sẽ tổng hợp dữ liệu từ bảng </w:t>
      </w:r>
      <w:r w:rsidRPr="0039754D">
        <w:rPr>
          <w:i/>
        </w:rPr>
        <w:t>CashBooks</w:t>
      </w:r>
      <w:r>
        <w:t xml:space="preserve"> để đưa ra dữ liệu cho người dùng. Use case kết thúc</w:t>
      </w:r>
    </w:p>
    <w:p w14:paraId="62244269" w14:textId="1D084570" w:rsidR="0039754D" w:rsidRPr="0039754D" w:rsidRDefault="0039754D" w:rsidP="00C03DAB">
      <w:pPr>
        <w:pStyle w:val="ListParagraph"/>
        <w:numPr>
          <w:ilvl w:val="0"/>
          <w:numId w:val="44"/>
        </w:numPr>
      </w:pPr>
      <w:r w:rsidRPr="00575935">
        <w:rPr>
          <w:b/>
        </w:rPr>
        <w:t xml:space="preserve">Xuất tệp </w:t>
      </w:r>
      <w:r>
        <w:rPr>
          <w:b/>
        </w:rPr>
        <w:t>báo cáo</w:t>
      </w:r>
      <w:r w:rsidRPr="00575935">
        <w:rPr>
          <w:b/>
        </w:rPr>
        <w:t xml:space="preserve"> </w:t>
      </w:r>
      <w:r>
        <w:t xml:space="preserve">Tại mỗi màn hình báo cáo, người dùng có thể click nút </w:t>
      </w:r>
      <w:r w:rsidRPr="0039754D">
        <w:rPr>
          <w:i/>
        </w:rPr>
        <w:t>Xuất Excel</w:t>
      </w:r>
      <w:r>
        <w:rPr>
          <w:i/>
        </w:rPr>
        <w:t xml:space="preserve"> </w:t>
      </w:r>
      <w:r>
        <w:t>để thực hiện xuất tệp Excel dữ liệu phục vụ lưu trữ hoặc in ấn sau này</w:t>
      </w:r>
    </w:p>
    <w:p w14:paraId="3C0DAFE0" w14:textId="1F25CAE9" w:rsidR="00C07EFC" w:rsidRDefault="00C07EFC" w:rsidP="00C07EFC">
      <w:pPr>
        <w:pStyle w:val="Heading3"/>
      </w:pPr>
      <w:bookmarkStart w:id="85" w:name="_Toc167279557"/>
      <w:r>
        <w:t>Use case quản lý hợp đồng</w:t>
      </w:r>
      <w:bookmarkEnd w:id="85"/>
    </w:p>
    <w:p w14:paraId="42D2F3F6" w14:textId="77777777" w:rsidR="00C32277" w:rsidRDefault="00C07EFC" w:rsidP="00C32277">
      <w:pPr>
        <w:keepNext/>
        <w:ind w:firstLine="0"/>
      </w:pPr>
      <w:r>
        <w:rPr>
          <w:noProof/>
        </w:rPr>
        <w:drawing>
          <wp:inline distT="0" distB="0" distL="0" distR="0" wp14:anchorId="6279407C" wp14:editId="0534C960">
            <wp:extent cx="5271714" cy="402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act.drawio.png"/>
                    <pic:cNvPicPr/>
                  </pic:nvPicPr>
                  <pic:blipFill>
                    <a:blip r:embed="rId40">
                      <a:extLst>
                        <a:ext uri="{28A0092B-C50C-407E-A947-70E740481C1C}">
                          <a14:useLocalDpi xmlns:a14="http://schemas.microsoft.com/office/drawing/2010/main" val="0"/>
                        </a:ext>
                      </a:extLst>
                    </a:blip>
                    <a:stretch>
                      <a:fillRect/>
                    </a:stretch>
                  </pic:blipFill>
                  <pic:spPr>
                    <a:xfrm>
                      <a:off x="0" y="0"/>
                      <a:ext cx="5274065" cy="4030567"/>
                    </a:xfrm>
                    <a:prstGeom prst="rect">
                      <a:avLst/>
                    </a:prstGeom>
                  </pic:spPr>
                </pic:pic>
              </a:graphicData>
            </a:graphic>
          </wp:inline>
        </w:drawing>
      </w:r>
    </w:p>
    <w:p w14:paraId="5288E737" w14:textId="533D1F8E" w:rsidR="00C07EFC" w:rsidRDefault="00C32277" w:rsidP="00C32277">
      <w:pPr>
        <w:pStyle w:val="Caption"/>
        <w:rPr>
          <w:sz w:val="22"/>
        </w:rPr>
      </w:pPr>
      <w:bookmarkStart w:id="86" w:name="_Toc167322070"/>
      <w:r w:rsidRPr="00C32277">
        <w:rPr>
          <w:sz w:val="22"/>
        </w:rPr>
        <w:t xml:space="preserve">Hình </w:t>
      </w:r>
      <w:r w:rsidR="001E131C">
        <w:rPr>
          <w:sz w:val="22"/>
        </w:rPr>
        <w:fldChar w:fldCharType="begin"/>
      </w:r>
      <w:r w:rsidR="001E131C">
        <w:rPr>
          <w:sz w:val="22"/>
        </w:rPr>
        <w:instrText xml:space="preserve"> STYLEREF 1 \s </w:instrText>
      </w:r>
      <w:r w:rsidR="001E131C">
        <w:rPr>
          <w:sz w:val="22"/>
        </w:rPr>
        <w:fldChar w:fldCharType="separate"/>
      </w:r>
      <w:r w:rsidR="001E131C">
        <w:rPr>
          <w:noProof/>
          <w:sz w:val="22"/>
        </w:rPr>
        <w:t>3</w:t>
      </w:r>
      <w:r w:rsidR="001E131C">
        <w:rPr>
          <w:sz w:val="22"/>
        </w:rPr>
        <w:fldChar w:fldCharType="end"/>
      </w:r>
      <w:r w:rsidR="001E131C">
        <w:rPr>
          <w:sz w:val="22"/>
        </w:rPr>
        <w:noBreakHyphen/>
      </w:r>
      <w:r w:rsidR="001E131C">
        <w:rPr>
          <w:sz w:val="22"/>
        </w:rPr>
        <w:fldChar w:fldCharType="begin"/>
      </w:r>
      <w:r w:rsidR="001E131C">
        <w:rPr>
          <w:sz w:val="22"/>
        </w:rPr>
        <w:instrText xml:space="preserve"> SEQ Hình \* ARABIC \s 1 </w:instrText>
      </w:r>
      <w:r w:rsidR="001E131C">
        <w:rPr>
          <w:sz w:val="22"/>
        </w:rPr>
        <w:fldChar w:fldCharType="separate"/>
      </w:r>
      <w:r w:rsidR="001E131C">
        <w:rPr>
          <w:noProof/>
          <w:sz w:val="22"/>
        </w:rPr>
        <w:t>9</w:t>
      </w:r>
      <w:r w:rsidR="001E131C">
        <w:rPr>
          <w:sz w:val="22"/>
        </w:rPr>
        <w:fldChar w:fldCharType="end"/>
      </w:r>
      <w:del w:id="87" w:author="Nhân Phạm" w:date="2024-05-23T01:47:00Z">
        <w:r w:rsidR="00A024B1" w:rsidDel="00A024B1">
          <w:rPr>
            <w:sz w:val="22"/>
          </w:rPr>
          <w:fldChar w:fldCharType="begin"/>
        </w:r>
        <w:r w:rsidR="00A024B1" w:rsidDel="00A024B1">
          <w:rPr>
            <w:sz w:val="22"/>
          </w:rPr>
          <w:delInstrText xml:space="preserve"> STYLEREF 1 \s </w:delInstrText>
        </w:r>
        <w:r w:rsidR="00A024B1" w:rsidDel="00A024B1">
          <w:rPr>
            <w:sz w:val="22"/>
          </w:rPr>
          <w:fldChar w:fldCharType="separate"/>
        </w:r>
        <w:r w:rsidR="00A024B1" w:rsidDel="00A024B1">
          <w:rPr>
            <w:noProof/>
            <w:sz w:val="22"/>
          </w:rPr>
          <w:delText>3</w:delText>
        </w:r>
        <w:r w:rsidR="00A024B1" w:rsidDel="00A024B1">
          <w:rPr>
            <w:sz w:val="22"/>
          </w:rPr>
          <w:fldChar w:fldCharType="end"/>
        </w:r>
        <w:r w:rsidR="00A024B1" w:rsidDel="00A024B1">
          <w:rPr>
            <w:sz w:val="22"/>
          </w:rPr>
          <w:noBreakHyphen/>
        </w:r>
        <w:r w:rsidR="00A024B1" w:rsidDel="00A024B1">
          <w:rPr>
            <w:sz w:val="22"/>
          </w:rPr>
          <w:fldChar w:fldCharType="begin"/>
        </w:r>
        <w:r w:rsidR="00A024B1" w:rsidDel="00A024B1">
          <w:rPr>
            <w:sz w:val="22"/>
          </w:rPr>
          <w:delInstrText xml:space="preserve"> SEQ Hình \* ARABIC \s 1 </w:delInstrText>
        </w:r>
        <w:r w:rsidR="00A024B1" w:rsidDel="00A024B1">
          <w:rPr>
            <w:sz w:val="22"/>
          </w:rPr>
          <w:fldChar w:fldCharType="separate"/>
        </w:r>
        <w:r w:rsidR="00A024B1" w:rsidDel="00A024B1">
          <w:rPr>
            <w:noProof/>
            <w:sz w:val="22"/>
          </w:rPr>
          <w:delText>9</w:delText>
        </w:r>
        <w:r w:rsidR="00A024B1" w:rsidDel="00A024B1">
          <w:rPr>
            <w:sz w:val="22"/>
          </w:rPr>
          <w:fldChar w:fldCharType="end"/>
        </w:r>
      </w:del>
      <w:r w:rsidRPr="00C32277">
        <w:rPr>
          <w:sz w:val="22"/>
        </w:rPr>
        <w:t xml:space="preserve"> Biểu đồ use case quản lý hợp đồng</w:t>
      </w:r>
      <w:bookmarkEnd w:id="86"/>
    </w:p>
    <w:p w14:paraId="4A8C07F7" w14:textId="77777777" w:rsidR="0039754D" w:rsidRPr="003A2525" w:rsidRDefault="0039754D" w:rsidP="0039754D">
      <w:pPr>
        <w:rPr>
          <w:b/>
        </w:rPr>
      </w:pPr>
      <w:r w:rsidRPr="003A2525">
        <w:rPr>
          <w:b/>
        </w:rPr>
        <w:t>Mô tả vắn tắt</w:t>
      </w:r>
    </w:p>
    <w:p w14:paraId="791A74B4" w14:textId="77777777" w:rsidR="0039754D" w:rsidRDefault="0039754D" w:rsidP="0039754D">
      <w:r>
        <w:t>Use case này cho phép người dùng quản lý hợp đồng cho thuê hoặc hợp đồng đặt cọc</w:t>
      </w:r>
    </w:p>
    <w:p w14:paraId="06FC25C4" w14:textId="77777777" w:rsidR="0039754D" w:rsidRPr="003A2525" w:rsidRDefault="0039754D" w:rsidP="0039754D">
      <w:pPr>
        <w:rPr>
          <w:b/>
        </w:rPr>
      </w:pPr>
      <w:r w:rsidRPr="003A2525">
        <w:rPr>
          <w:b/>
        </w:rPr>
        <w:t>Luồng sự kiện</w:t>
      </w:r>
    </w:p>
    <w:p w14:paraId="124173CC" w14:textId="77777777" w:rsidR="0039754D" w:rsidRDefault="0039754D" w:rsidP="00C03DAB">
      <w:pPr>
        <w:pStyle w:val="ListParagraph"/>
        <w:numPr>
          <w:ilvl w:val="0"/>
          <w:numId w:val="18"/>
        </w:numPr>
        <w:rPr>
          <w:b/>
          <w:i/>
        </w:rPr>
      </w:pPr>
      <w:r w:rsidRPr="003A2525">
        <w:rPr>
          <w:b/>
          <w:i/>
        </w:rPr>
        <w:t>Luồng cơ bản</w:t>
      </w:r>
    </w:p>
    <w:p w14:paraId="7404174C" w14:textId="77777777" w:rsidR="0039754D" w:rsidRPr="00575935" w:rsidRDefault="0039754D" w:rsidP="0039754D">
      <w:pPr>
        <w:ind w:firstLine="720"/>
        <w:rPr>
          <w:b/>
          <w:i/>
        </w:rPr>
      </w:pPr>
      <w:r>
        <w:t>Use case này bắt đầu khi người sử dụng truy cập trang quản lý hợp đồng</w:t>
      </w:r>
    </w:p>
    <w:p w14:paraId="5BFEB5AB" w14:textId="77777777" w:rsidR="0039754D" w:rsidRDefault="0039754D" w:rsidP="00C03DAB">
      <w:pPr>
        <w:pStyle w:val="ListParagraph"/>
        <w:numPr>
          <w:ilvl w:val="0"/>
          <w:numId w:val="22"/>
        </w:numPr>
      </w:pPr>
      <w:r w:rsidRPr="00575935">
        <w:rPr>
          <w:b/>
        </w:rPr>
        <w:lastRenderedPageBreak/>
        <w:t xml:space="preserve">Thêm mới hợp đồng </w:t>
      </w:r>
      <w:r>
        <w:t xml:space="preserve">Khi người dùng nhấn nút </w:t>
      </w:r>
      <w:r w:rsidRPr="00575935">
        <w:rPr>
          <w:i/>
        </w:rPr>
        <w:t xml:space="preserve">Thêm mới hợp đồng </w:t>
      </w:r>
      <w:r>
        <w:t>hoặc tạo mới hợp đồng từ màn hình quản lý phòng trọ</w:t>
      </w:r>
      <w:r w:rsidRPr="00575935">
        <w:rPr>
          <w:i/>
        </w:rPr>
        <w:t xml:space="preserve"> </w:t>
      </w:r>
      <w:r>
        <w:t xml:space="preserve">hệ thống sẽ đưa ra một cửa sổ để người dùng có thể nhập thông tin của hợp đồng như loại hợp đồng (hợp đồng thuê, hợp đồng đặt cọc), thông tin bên A, bên B, các điều khoản trong hợp đồng. Sau khi hoàn thành xong thông tin người dùng nhấn nút </w:t>
      </w:r>
      <w:r w:rsidRPr="00575935">
        <w:rPr>
          <w:i/>
        </w:rPr>
        <w:t xml:space="preserve">Lưu hợp đồng. </w:t>
      </w:r>
      <w:r>
        <w:t xml:space="preserve">Nếu hợp lệ hệ thống sẽ lưu dữ liệu vào bảng </w:t>
      </w:r>
      <w:r w:rsidRPr="00575935">
        <w:rPr>
          <w:i/>
        </w:rPr>
        <w:t xml:space="preserve">Contracts </w:t>
      </w:r>
      <w:r>
        <w:t>đồng thời đưa ra thông báo cho người dùng về việc tạo hợp đồng thành công.</w:t>
      </w:r>
    </w:p>
    <w:p w14:paraId="558C5316" w14:textId="77777777" w:rsidR="0039754D" w:rsidRDefault="0039754D" w:rsidP="00C03DAB">
      <w:pPr>
        <w:pStyle w:val="ListParagraph"/>
        <w:numPr>
          <w:ilvl w:val="0"/>
          <w:numId w:val="22"/>
        </w:numPr>
      </w:pPr>
      <w:r w:rsidRPr="00575935">
        <w:rPr>
          <w:b/>
        </w:rPr>
        <w:t>Chỉnh sửa hợp đồng</w:t>
      </w:r>
      <w:r>
        <w:t xml:space="preserve"> Khi người dùng nhấn vào biểu tượng menu và chọn chỉnh sửa phương tiện, hệ thống sẽ hiện một cửa sổ để người dùng chỉnh sửa các thông tin hợp đồng, sau khi người dùng nhấn </w:t>
      </w:r>
      <w:r w:rsidRPr="00575935">
        <w:rPr>
          <w:i/>
        </w:rPr>
        <w:t>Lưu hợp đồng</w:t>
      </w:r>
      <w:r>
        <w:t xml:space="preserve">, dữ liệu sẽ được cập nhật trong bảng </w:t>
      </w:r>
      <w:r w:rsidRPr="00575935">
        <w:rPr>
          <w:i/>
        </w:rPr>
        <w:t>Contracts</w:t>
      </w:r>
      <w:r>
        <w:t xml:space="preserve"> và đưa ra thông báo cập nhật thành công. Use case kết thúc</w:t>
      </w:r>
    </w:p>
    <w:p w14:paraId="035C5766" w14:textId="77777777" w:rsidR="0039754D" w:rsidRDefault="0039754D" w:rsidP="00C03DAB">
      <w:pPr>
        <w:pStyle w:val="ListParagraph"/>
        <w:numPr>
          <w:ilvl w:val="0"/>
          <w:numId w:val="22"/>
        </w:numPr>
      </w:pPr>
      <w:r w:rsidRPr="00575935">
        <w:rPr>
          <w:b/>
        </w:rPr>
        <w:t>Xóa hợp đồng</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Contracts</w:t>
      </w:r>
      <w:r>
        <w:t xml:space="preserve"> và các bảng liên quan, đồng thời đưa ra thông báo xóa thành công cho người dùng. Use case kết thúc</w:t>
      </w:r>
    </w:p>
    <w:p w14:paraId="0891A6D2" w14:textId="77777777" w:rsidR="0039754D" w:rsidRDefault="0039754D" w:rsidP="00C03DAB">
      <w:pPr>
        <w:pStyle w:val="ListParagraph"/>
        <w:numPr>
          <w:ilvl w:val="0"/>
          <w:numId w:val="22"/>
        </w:numPr>
      </w:pPr>
      <w:r w:rsidRPr="00575935">
        <w:rPr>
          <w:b/>
        </w:rPr>
        <w:t xml:space="preserve">Xuất tệp hợp đồng </w:t>
      </w:r>
      <w:r>
        <w:t xml:space="preserve">Khi người dùng nhấn vào biểu tượng </w:t>
      </w:r>
      <w:r w:rsidRPr="00575935">
        <w:rPr>
          <w:i/>
        </w:rPr>
        <w:t xml:space="preserve">In </w:t>
      </w:r>
      <w:r>
        <w:t xml:space="preserve">tại mỗi dòng thông tin, Hệ thống sẽ cho phép tải xuống hợp đồng dạng file Word (.docx), người dùng chọn vị trí lưu dữ liệu và nhấn </w:t>
      </w:r>
      <w:r w:rsidRPr="00575935">
        <w:rPr>
          <w:i/>
        </w:rPr>
        <w:t xml:space="preserve">OK </w:t>
      </w:r>
      <w:r>
        <w:t xml:space="preserve">hợp đồng sẽ được lưu vào thiết bị của người dùng. Use case kết thúc </w:t>
      </w:r>
    </w:p>
    <w:p w14:paraId="56B973B2" w14:textId="77777777" w:rsidR="0039754D" w:rsidRDefault="0039754D" w:rsidP="00C03DAB">
      <w:pPr>
        <w:pStyle w:val="ListParagraph"/>
        <w:numPr>
          <w:ilvl w:val="0"/>
          <w:numId w:val="22"/>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2398505A" w14:textId="77777777" w:rsidR="0039754D" w:rsidRDefault="0039754D" w:rsidP="00C03DAB">
      <w:pPr>
        <w:pStyle w:val="ListParagraph"/>
        <w:numPr>
          <w:ilvl w:val="0"/>
          <w:numId w:val="22"/>
        </w:numPr>
      </w:pPr>
      <w:r w:rsidRPr="00575935">
        <w:rPr>
          <w:b/>
        </w:rPr>
        <w:t xml:space="preserve">Đổi trạng thái hợp đồng </w:t>
      </w:r>
      <w:r>
        <w:t xml:space="preserve">Khi đến thời hạn của hợp đồng hệ thống sẽ tự động chuyển đổi hợp đồng sang trạng thái </w:t>
      </w:r>
      <w:r w:rsidRPr="00575935">
        <w:rPr>
          <w:i/>
        </w:rPr>
        <w:t xml:space="preserve">Đã hết hạn. </w:t>
      </w:r>
      <w:r>
        <w:t>Use case kết thúc.</w:t>
      </w:r>
    </w:p>
    <w:p w14:paraId="254F5A9F" w14:textId="77777777" w:rsidR="0039754D" w:rsidRPr="003A2525" w:rsidRDefault="0039754D" w:rsidP="0039754D">
      <w:pPr>
        <w:pStyle w:val="ListParagraph"/>
        <w:numPr>
          <w:ilvl w:val="0"/>
          <w:numId w:val="0"/>
        </w:numPr>
        <w:ind w:left="1287"/>
      </w:pPr>
    </w:p>
    <w:p w14:paraId="70545C00" w14:textId="77777777" w:rsidR="0039754D" w:rsidRPr="00575935" w:rsidRDefault="0039754D" w:rsidP="0039754D">
      <w:pPr>
        <w:ind w:left="360" w:hanging="360"/>
        <w:rPr>
          <w:b/>
          <w:i/>
        </w:rPr>
      </w:pPr>
      <w:r w:rsidRPr="00575935">
        <w:rPr>
          <w:b/>
          <w:i/>
        </w:rPr>
        <w:t>Luồng rẽ nhánh</w:t>
      </w:r>
    </w:p>
    <w:p w14:paraId="6F5A6ED2" w14:textId="77777777" w:rsidR="0039754D" w:rsidRDefault="0039754D" w:rsidP="00C03DAB">
      <w:pPr>
        <w:pStyle w:val="ListParagraph"/>
        <w:numPr>
          <w:ilvl w:val="0"/>
          <w:numId w:val="2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B5A742F" w14:textId="77777777" w:rsidR="0039754D" w:rsidRDefault="0039754D" w:rsidP="00C03DAB">
      <w:pPr>
        <w:pStyle w:val="ListParagraph"/>
        <w:numPr>
          <w:ilvl w:val="0"/>
          <w:numId w:val="23"/>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58281FB1" w14:textId="77777777" w:rsidR="0039754D" w:rsidRDefault="0039754D" w:rsidP="00C03DAB">
      <w:pPr>
        <w:pStyle w:val="ListParagraph"/>
        <w:numPr>
          <w:ilvl w:val="0"/>
          <w:numId w:val="23"/>
        </w:numPr>
      </w:pPr>
      <w:r>
        <w:t xml:space="preserve">Tại luồng cơ bản 4,5 khi thực hiện thao tác xuất tệp hệ thống sẽ hiển thị vị trí lưu, người dùng chọn vị trí lưu và nhấn </w:t>
      </w:r>
      <w:r w:rsidRPr="00575935">
        <w:rPr>
          <w:i/>
        </w:rPr>
        <w:t>OK</w:t>
      </w:r>
      <w:r>
        <w:t xml:space="preserve"> hoặc nhấn </w:t>
      </w:r>
      <w:r w:rsidRPr="00575935">
        <w:rPr>
          <w:i/>
        </w:rPr>
        <w:t>Cancel</w:t>
      </w:r>
      <w:r>
        <w:t xml:space="preserve"> để hủy bỏ thao tác xuất tệp. Use case kết thúc</w:t>
      </w:r>
    </w:p>
    <w:p w14:paraId="69CED51C" w14:textId="305B328D" w:rsidR="00C860A1" w:rsidRDefault="0039754D" w:rsidP="004871E5">
      <w:pPr>
        <w:pStyle w:val="ListParagraph"/>
        <w:numPr>
          <w:ilvl w:val="0"/>
          <w:numId w:val="23"/>
        </w:numPr>
        <w:ind w:firstLine="0"/>
      </w:pPr>
      <w:r>
        <w:lastRenderedPageBreak/>
        <w:t xml:space="preserve">Tại luồng cơ bản 6 nếu người dùng bật tính năng này tại màn hình </w:t>
      </w:r>
      <w:r w:rsidRPr="00134D2B">
        <w:rPr>
          <w:i/>
        </w:rPr>
        <w:t xml:space="preserve">Cài đặt </w:t>
      </w:r>
      <w:r>
        <w:t xml:space="preserve">hệ thống sẽ tự cập nhật trạng thái hợp đồng, nếu người dùng không bật tính năng này trạng thái của </w:t>
      </w:r>
      <w:r w:rsidR="00134D2B">
        <w:t>hợp đồng sẽ không được cập nhật</w:t>
      </w:r>
    </w:p>
    <w:p w14:paraId="416BA8A0" w14:textId="77777777" w:rsidR="008E4F3E" w:rsidRDefault="008E4F3E" w:rsidP="008E4F3E">
      <w:pPr>
        <w:ind w:left="720" w:firstLine="0"/>
      </w:pPr>
    </w:p>
    <w:p w14:paraId="2CA9F8BE" w14:textId="77777777" w:rsidR="008E4F3E" w:rsidRDefault="008E4F3E" w:rsidP="008E4F3E">
      <w:pPr>
        <w:sectPr w:rsidR="008E4F3E" w:rsidSect="00C860A1">
          <w:headerReference w:type="even" r:id="rId41"/>
          <w:pgSz w:w="11907" w:h="16840" w:code="9"/>
          <w:pgMar w:top="1701" w:right="1134" w:bottom="1701" w:left="1985" w:header="709" w:footer="709" w:gutter="0"/>
          <w:pgNumType w:start="1"/>
          <w:cols w:space="708"/>
          <w:docGrid w:linePitch="360"/>
        </w:sectPr>
      </w:pPr>
    </w:p>
    <w:p w14:paraId="1832A6A1" w14:textId="406041CC" w:rsidR="008E4F3E" w:rsidRDefault="008E4F3E" w:rsidP="008E4F3E">
      <w:pPr>
        <w:pStyle w:val="Heading2"/>
      </w:pPr>
      <w:bookmarkStart w:id="88" w:name="_Toc167279558"/>
      <w:r>
        <w:lastRenderedPageBreak/>
        <w:t>Biểu đồ lớp</w:t>
      </w:r>
      <w:bookmarkEnd w:id="88"/>
    </w:p>
    <w:p w14:paraId="47C9166F" w14:textId="58A438FE" w:rsidR="008E4F3E" w:rsidRPr="008E4F3E" w:rsidRDefault="008E4F3E" w:rsidP="008E4F3E">
      <w:pPr>
        <w:ind w:firstLine="0"/>
      </w:pPr>
      <w:r w:rsidRPr="008E4F3E">
        <w:rPr>
          <w:noProof/>
        </w:rPr>
        <w:drawing>
          <wp:inline distT="0" distB="0" distL="0" distR="0" wp14:anchorId="7FAA8E78" wp14:editId="7D27F66D">
            <wp:extent cx="7838661" cy="4534058"/>
            <wp:effectExtent l="0" t="0" r="0" b="0"/>
            <wp:docPr id="27" name="Picture 27" descr="C:\Users\trong\OneDrive\Máy tính\z5447725957839_d21057e2cedec49da41179f05f2268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ong\OneDrive\Máy tính\z5447725957839_d21057e2cedec49da41179f05f2268f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63836" cy="4548620"/>
                    </a:xfrm>
                    <a:prstGeom prst="rect">
                      <a:avLst/>
                    </a:prstGeom>
                    <a:noFill/>
                    <a:ln>
                      <a:noFill/>
                    </a:ln>
                  </pic:spPr>
                </pic:pic>
              </a:graphicData>
            </a:graphic>
          </wp:inline>
        </w:drawing>
      </w:r>
    </w:p>
    <w:p w14:paraId="65103144" w14:textId="16AB93F0" w:rsidR="008E4F3E" w:rsidRDefault="008E4F3E" w:rsidP="00E643EE">
      <w:pPr>
        <w:spacing w:before="0" w:line="240" w:lineRule="auto"/>
        <w:ind w:firstLine="0"/>
        <w:jc w:val="left"/>
        <w:sectPr w:rsidR="008E4F3E" w:rsidSect="00AA2B20">
          <w:pgSz w:w="16840" w:h="11907" w:orient="landscape" w:code="9"/>
          <w:pgMar w:top="1985" w:right="1701" w:bottom="1134" w:left="1701" w:header="709" w:footer="709" w:gutter="0"/>
          <w:cols w:space="708"/>
          <w:docGrid w:linePitch="360"/>
        </w:sectPr>
      </w:pPr>
    </w:p>
    <w:p w14:paraId="52AA257B" w14:textId="4C73F960" w:rsidR="008E4F3E" w:rsidRPr="00C860A1" w:rsidRDefault="008E4F3E" w:rsidP="008E4F3E">
      <w:pPr>
        <w:ind w:left="720" w:firstLine="0"/>
      </w:pPr>
    </w:p>
    <w:p w14:paraId="6E7282DD" w14:textId="06F57237" w:rsidR="00A40312" w:rsidRDefault="000B1ACD" w:rsidP="000B1ACD">
      <w:pPr>
        <w:pStyle w:val="Heading2"/>
      </w:pPr>
      <w:bookmarkStart w:id="89" w:name="_Toc167279559"/>
      <w:bookmarkStart w:id="90" w:name="_Toc169424247"/>
      <w:r>
        <w:t xml:space="preserve">Biểu đồ </w:t>
      </w:r>
      <w:r w:rsidR="00A40312">
        <w:t>tuần tự</w:t>
      </w:r>
      <w:bookmarkEnd w:id="89"/>
      <w:sdt>
        <w:sdtPr>
          <w:id w:val="1535226229"/>
          <w:citation/>
        </w:sdtPr>
        <w:sdtEndPr/>
        <w:sdtContent>
          <w:r w:rsidR="003255A1">
            <w:fldChar w:fldCharType="begin"/>
          </w:r>
          <w:r w:rsidR="003255A1">
            <w:instrText xml:space="preserve"> CITATION Phạ18 \l 1033 </w:instrText>
          </w:r>
          <w:r w:rsidR="003255A1">
            <w:fldChar w:fldCharType="separate"/>
          </w:r>
          <w:r w:rsidR="003255A1">
            <w:rPr>
              <w:noProof/>
            </w:rPr>
            <w:t xml:space="preserve"> [3]</w:t>
          </w:r>
          <w:r w:rsidR="003255A1">
            <w:fldChar w:fldCharType="end"/>
          </w:r>
        </w:sdtContent>
      </w:sdt>
    </w:p>
    <w:p w14:paraId="2C653CDD" w14:textId="5ECBE899" w:rsidR="00681717" w:rsidRDefault="000B1ACD" w:rsidP="00A40312">
      <w:pPr>
        <w:pStyle w:val="Heading3"/>
      </w:pPr>
      <w:r>
        <w:t xml:space="preserve"> </w:t>
      </w:r>
      <w:bookmarkStart w:id="91" w:name="_Toc167279560"/>
      <w:r w:rsidR="00A40312">
        <w:t>Đăng nhập</w:t>
      </w:r>
      <w:bookmarkEnd w:id="91"/>
    </w:p>
    <w:p w14:paraId="435D1836" w14:textId="77777777" w:rsidR="00D24755" w:rsidRDefault="00161A07" w:rsidP="00D24755">
      <w:pPr>
        <w:keepNext/>
        <w:spacing w:before="0" w:line="240" w:lineRule="auto"/>
        <w:ind w:firstLine="0"/>
        <w:jc w:val="left"/>
      </w:pPr>
      <w:r>
        <w:rPr>
          <w:noProof/>
        </w:rPr>
        <w:drawing>
          <wp:inline distT="0" distB="0" distL="0" distR="0" wp14:anchorId="0AAFCF63" wp14:editId="5907E330">
            <wp:extent cx="5580380" cy="595503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drawio.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5955030"/>
                    </a:xfrm>
                    <a:prstGeom prst="rect">
                      <a:avLst/>
                    </a:prstGeom>
                  </pic:spPr>
                </pic:pic>
              </a:graphicData>
            </a:graphic>
          </wp:inline>
        </w:drawing>
      </w:r>
    </w:p>
    <w:p w14:paraId="6C72DA0D" w14:textId="4468493A" w:rsidR="0005452F" w:rsidRPr="00D24755" w:rsidRDefault="00D24755" w:rsidP="00D24755">
      <w:pPr>
        <w:pStyle w:val="Caption"/>
        <w:rPr>
          <w:sz w:val="24"/>
          <w:szCs w:val="24"/>
        </w:rPr>
      </w:pPr>
      <w:bookmarkStart w:id="92" w:name="_Toc167322071"/>
      <w:r w:rsidRPr="00D24755">
        <w:rPr>
          <w:sz w:val="24"/>
          <w:szCs w:val="24"/>
        </w:rPr>
        <w:t xml:space="preserve">Hình </w:t>
      </w:r>
      <w:r w:rsidR="001E131C">
        <w:rPr>
          <w:sz w:val="24"/>
          <w:szCs w:val="24"/>
        </w:rPr>
        <w:fldChar w:fldCharType="begin"/>
      </w:r>
      <w:r w:rsidR="001E131C">
        <w:rPr>
          <w:sz w:val="24"/>
          <w:szCs w:val="24"/>
        </w:rPr>
        <w:instrText xml:space="preserve"> STYLEREF 1 \s </w:instrText>
      </w:r>
      <w:r w:rsidR="001E131C">
        <w:rPr>
          <w:sz w:val="24"/>
          <w:szCs w:val="24"/>
        </w:rPr>
        <w:fldChar w:fldCharType="separate"/>
      </w:r>
      <w:r w:rsidR="001E131C">
        <w:rPr>
          <w:noProof/>
          <w:sz w:val="24"/>
          <w:szCs w:val="24"/>
        </w:rPr>
        <w:t>3</w:t>
      </w:r>
      <w:r w:rsidR="001E131C">
        <w:rPr>
          <w:sz w:val="24"/>
          <w:szCs w:val="24"/>
        </w:rPr>
        <w:fldChar w:fldCharType="end"/>
      </w:r>
      <w:r w:rsidR="001E131C">
        <w:rPr>
          <w:sz w:val="24"/>
          <w:szCs w:val="24"/>
        </w:rPr>
        <w:noBreakHyphen/>
      </w:r>
      <w:r w:rsidR="001E131C">
        <w:rPr>
          <w:sz w:val="24"/>
          <w:szCs w:val="24"/>
        </w:rPr>
        <w:fldChar w:fldCharType="begin"/>
      </w:r>
      <w:r w:rsidR="001E131C">
        <w:rPr>
          <w:sz w:val="24"/>
          <w:szCs w:val="24"/>
        </w:rPr>
        <w:instrText xml:space="preserve"> SEQ Hình \* ARABIC \s 1 </w:instrText>
      </w:r>
      <w:r w:rsidR="001E131C">
        <w:rPr>
          <w:sz w:val="24"/>
          <w:szCs w:val="24"/>
        </w:rPr>
        <w:fldChar w:fldCharType="separate"/>
      </w:r>
      <w:r w:rsidR="001E131C">
        <w:rPr>
          <w:noProof/>
          <w:sz w:val="24"/>
          <w:szCs w:val="24"/>
        </w:rPr>
        <w:t>10</w:t>
      </w:r>
      <w:r w:rsidR="001E131C">
        <w:rPr>
          <w:sz w:val="24"/>
          <w:szCs w:val="24"/>
        </w:rPr>
        <w:fldChar w:fldCharType="end"/>
      </w:r>
      <w:del w:id="93" w:author="Nhân Phạm" w:date="2024-05-23T01:47:00Z">
        <w:r w:rsidR="00A024B1" w:rsidDel="00A024B1">
          <w:rPr>
            <w:sz w:val="24"/>
            <w:szCs w:val="24"/>
          </w:rPr>
          <w:fldChar w:fldCharType="begin"/>
        </w:r>
        <w:r w:rsidR="00A024B1" w:rsidDel="00A024B1">
          <w:rPr>
            <w:sz w:val="24"/>
            <w:szCs w:val="24"/>
          </w:rPr>
          <w:delInstrText xml:space="preserve"> STYLEREF 1 \s </w:delInstrText>
        </w:r>
        <w:r w:rsidR="00A024B1" w:rsidDel="00A024B1">
          <w:rPr>
            <w:sz w:val="24"/>
            <w:szCs w:val="24"/>
          </w:rPr>
          <w:fldChar w:fldCharType="separate"/>
        </w:r>
        <w:r w:rsidR="00A024B1" w:rsidDel="00A024B1">
          <w:rPr>
            <w:noProof/>
            <w:sz w:val="24"/>
            <w:szCs w:val="24"/>
          </w:rPr>
          <w:delText>3</w:delText>
        </w:r>
        <w:r w:rsidR="00A024B1" w:rsidDel="00A024B1">
          <w:rPr>
            <w:sz w:val="24"/>
            <w:szCs w:val="24"/>
          </w:rPr>
          <w:fldChar w:fldCharType="end"/>
        </w:r>
        <w:r w:rsidR="00A024B1" w:rsidDel="00A024B1">
          <w:rPr>
            <w:sz w:val="24"/>
            <w:szCs w:val="24"/>
          </w:rPr>
          <w:noBreakHyphen/>
        </w:r>
        <w:r w:rsidR="00A024B1" w:rsidDel="00A024B1">
          <w:rPr>
            <w:sz w:val="24"/>
            <w:szCs w:val="24"/>
          </w:rPr>
          <w:fldChar w:fldCharType="begin"/>
        </w:r>
        <w:r w:rsidR="00A024B1" w:rsidDel="00A024B1">
          <w:rPr>
            <w:sz w:val="24"/>
            <w:szCs w:val="24"/>
          </w:rPr>
          <w:delInstrText xml:space="preserve"> SEQ Hình \* ARABIC \s 1 </w:delInstrText>
        </w:r>
        <w:r w:rsidR="00A024B1" w:rsidDel="00A024B1">
          <w:rPr>
            <w:sz w:val="24"/>
            <w:szCs w:val="24"/>
          </w:rPr>
          <w:fldChar w:fldCharType="separate"/>
        </w:r>
        <w:r w:rsidR="00A024B1" w:rsidDel="00A024B1">
          <w:rPr>
            <w:noProof/>
            <w:sz w:val="24"/>
            <w:szCs w:val="24"/>
          </w:rPr>
          <w:delText>10</w:delText>
        </w:r>
        <w:r w:rsidR="00A024B1" w:rsidDel="00A024B1">
          <w:rPr>
            <w:sz w:val="24"/>
            <w:szCs w:val="24"/>
          </w:rPr>
          <w:fldChar w:fldCharType="end"/>
        </w:r>
      </w:del>
      <w:r w:rsidRPr="00D24755">
        <w:rPr>
          <w:sz w:val="24"/>
          <w:szCs w:val="24"/>
        </w:rPr>
        <w:t xml:space="preserve"> Biểu đồ tuần tự đăng nhập</w:t>
      </w:r>
      <w:bookmarkEnd w:id="92"/>
    </w:p>
    <w:p w14:paraId="0D241425" w14:textId="3C2586D0" w:rsidR="0005452F" w:rsidRDefault="0005452F" w:rsidP="0005452F">
      <w:pPr>
        <w:pStyle w:val="Heading3"/>
      </w:pPr>
      <w:bookmarkStart w:id="94" w:name="_Toc167279561"/>
      <w:r>
        <w:t>Quản lý khu trọ</w:t>
      </w:r>
      <w:bookmarkEnd w:id="94"/>
    </w:p>
    <w:p w14:paraId="06B1BC52" w14:textId="6861ACBB" w:rsidR="0005452F" w:rsidRDefault="0005452F" w:rsidP="0005452F">
      <w:pPr>
        <w:ind w:left="153"/>
      </w:pPr>
      <w:r>
        <w:t>Thêm mới khu trọ</w:t>
      </w:r>
    </w:p>
    <w:p w14:paraId="6B9258B3" w14:textId="54C40973" w:rsidR="0005452F" w:rsidRDefault="00D24755" w:rsidP="0005452F">
      <w:pPr>
        <w:ind w:left="153"/>
      </w:pPr>
      <w:r>
        <w:rPr>
          <w:noProof/>
        </w:rPr>
        <w:lastRenderedPageBreak/>
        <mc:AlternateContent>
          <mc:Choice Requires="wps">
            <w:drawing>
              <wp:anchor distT="0" distB="0" distL="114300" distR="114300" simplePos="0" relativeHeight="251680768" behindDoc="0" locked="0" layoutInCell="1" allowOverlap="1" wp14:anchorId="7FAB6ADF" wp14:editId="4C0EB486">
                <wp:simplePos x="0" y="0"/>
                <wp:positionH relativeFrom="column">
                  <wp:posOffset>19050</wp:posOffset>
                </wp:positionH>
                <wp:positionV relativeFrom="paragraph">
                  <wp:posOffset>6322695</wp:posOffset>
                </wp:positionV>
                <wp:extent cx="55803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7F77045B" w14:textId="247A49D4" w:rsidR="00A024B1" w:rsidRPr="00D24755" w:rsidRDefault="00A024B1" w:rsidP="00D24755">
                            <w:pPr>
                              <w:pStyle w:val="Caption"/>
                              <w:rPr>
                                <w:noProof/>
                                <w:sz w:val="24"/>
                                <w:szCs w:val="24"/>
                              </w:rPr>
                            </w:pPr>
                            <w:bookmarkStart w:id="95" w:name="_Toc167322072"/>
                            <w:r w:rsidRPr="00D24755">
                              <w:rPr>
                                <w:sz w:val="24"/>
                                <w:szCs w:val="24"/>
                              </w:rPr>
                              <w:t xml:space="preserve">Hình </w:t>
                            </w:r>
                            <w:r w:rsidR="001E131C">
                              <w:rPr>
                                <w:sz w:val="24"/>
                                <w:szCs w:val="24"/>
                              </w:rPr>
                              <w:fldChar w:fldCharType="begin"/>
                            </w:r>
                            <w:r w:rsidR="001E131C">
                              <w:rPr>
                                <w:sz w:val="24"/>
                                <w:szCs w:val="24"/>
                              </w:rPr>
                              <w:instrText xml:space="preserve"> STYLEREF 1 \s </w:instrText>
                            </w:r>
                            <w:r w:rsidR="001E131C">
                              <w:rPr>
                                <w:sz w:val="24"/>
                                <w:szCs w:val="24"/>
                              </w:rPr>
                              <w:fldChar w:fldCharType="separate"/>
                            </w:r>
                            <w:r w:rsidR="001E131C">
                              <w:rPr>
                                <w:noProof/>
                                <w:sz w:val="24"/>
                                <w:szCs w:val="24"/>
                              </w:rPr>
                              <w:t>3</w:t>
                            </w:r>
                            <w:r w:rsidR="001E131C">
                              <w:rPr>
                                <w:sz w:val="24"/>
                                <w:szCs w:val="24"/>
                              </w:rPr>
                              <w:fldChar w:fldCharType="end"/>
                            </w:r>
                            <w:r w:rsidR="001E131C">
                              <w:rPr>
                                <w:sz w:val="24"/>
                                <w:szCs w:val="24"/>
                              </w:rPr>
                              <w:noBreakHyphen/>
                            </w:r>
                            <w:r w:rsidR="001E131C">
                              <w:rPr>
                                <w:sz w:val="24"/>
                                <w:szCs w:val="24"/>
                              </w:rPr>
                              <w:fldChar w:fldCharType="begin"/>
                            </w:r>
                            <w:r w:rsidR="001E131C">
                              <w:rPr>
                                <w:sz w:val="24"/>
                                <w:szCs w:val="24"/>
                              </w:rPr>
                              <w:instrText xml:space="preserve"> SEQ Hình \* ARABIC \s 1 </w:instrText>
                            </w:r>
                            <w:r w:rsidR="001E131C">
                              <w:rPr>
                                <w:sz w:val="24"/>
                                <w:szCs w:val="24"/>
                              </w:rPr>
                              <w:fldChar w:fldCharType="separate"/>
                            </w:r>
                            <w:r w:rsidR="001E131C">
                              <w:rPr>
                                <w:noProof/>
                                <w:sz w:val="24"/>
                                <w:szCs w:val="24"/>
                              </w:rPr>
                              <w:t>11</w:t>
                            </w:r>
                            <w:r w:rsidR="001E131C">
                              <w:rPr>
                                <w:sz w:val="24"/>
                                <w:szCs w:val="24"/>
                              </w:rPr>
                              <w:fldChar w:fldCharType="end"/>
                            </w:r>
                            <w:del w:id="96" w:author="Nhân Phạm" w:date="2024-05-23T01:47:00Z">
                              <w:r w:rsidDel="00A024B1">
                                <w:rPr>
                                  <w:sz w:val="24"/>
                                  <w:szCs w:val="24"/>
                                </w:rPr>
                                <w:fldChar w:fldCharType="begin"/>
                              </w:r>
                              <w:r w:rsidDel="00A024B1">
                                <w:rPr>
                                  <w:sz w:val="24"/>
                                  <w:szCs w:val="24"/>
                                </w:rPr>
                                <w:delInstrText xml:space="preserve"> STYLEREF 1 \s </w:delInstrText>
                              </w:r>
                              <w:r w:rsidDel="00A024B1">
                                <w:rPr>
                                  <w:sz w:val="24"/>
                                  <w:szCs w:val="24"/>
                                </w:rPr>
                                <w:fldChar w:fldCharType="separate"/>
                              </w:r>
                              <w:r w:rsidDel="00A024B1">
                                <w:rPr>
                                  <w:noProof/>
                                  <w:sz w:val="24"/>
                                  <w:szCs w:val="24"/>
                                </w:rPr>
                                <w:delText>3</w:delText>
                              </w:r>
                              <w:r w:rsidDel="00A024B1">
                                <w:rPr>
                                  <w:sz w:val="24"/>
                                  <w:szCs w:val="24"/>
                                </w:rPr>
                                <w:fldChar w:fldCharType="end"/>
                              </w:r>
                              <w:r w:rsidDel="00A024B1">
                                <w:rPr>
                                  <w:sz w:val="24"/>
                                  <w:szCs w:val="24"/>
                                </w:rPr>
                                <w:noBreakHyphen/>
                              </w:r>
                              <w:r w:rsidDel="00A024B1">
                                <w:rPr>
                                  <w:sz w:val="24"/>
                                  <w:szCs w:val="24"/>
                                </w:rPr>
                                <w:fldChar w:fldCharType="begin"/>
                              </w:r>
                              <w:r w:rsidDel="00A024B1">
                                <w:rPr>
                                  <w:sz w:val="24"/>
                                  <w:szCs w:val="24"/>
                                </w:rPr>
                                <w:delInstrText xml:space="preserve"> SEQ Hình \* ARABIC \s 1 </w:delInstrText>
                              </w:r>
                              <w:r w:rsidDel="00A024B1">
                                <w:rPr>
                                  <w:sz w:val="24"/>
                                  <w:szCs w:val="24"/>
                                </w:rPr>
                                <w:fldChar w:fldCharType="separate"/>
                              </w:r>
                              <w:r w:rsidDel="00A024B1">
                                <w:rPr>
                                  <w:noProof/>
                                  <w:sz w:val="24"/>
                                  <w:szCs w:val="24"/>
                                </w:rPr>
                                <w:delText>11</w:delText>
                              </w:r>
                              <w:r w:rsidDel="00A024B1">
                                <w:rPr>
                                  <w:sz w:val="24"/>
                                  <w:szCs w:val="24"/>
                                </w:rPr>
                                <w:fldChar w:fldCharType="end"/>
                              </w:r>
                            </w:del>
                            <w:r w:rsidRPr="00D24755">
                              <w:rPr>
                                <w:sz w:val="24"/>
                                <w:szCs w:val="24"/>
                              </w:rPr>
                              <w:t xml:space="preserve"> Biểu đồ tuần tự thêm mới khu trọ</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ADF" id="Text Box 61" o:spid="_x0000_s1030" type="#_x0000_t202" style="position:absolute;left:0;text-align:left;margin-left:1.5pt;margin-top:497.8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" stroked="f">
                <v:textbox style="mso-fit-shape-to-text:t" inset="0,0,0,0">
                  <w:txbxContent>
                    <w:p w14:paraId="7F77045B" w14:textId="247A49D4" w:rsidR="00A024B1" w:rsidRPr="00D24755" w:rsidRDefault="00A024B1" w:rsidP="00D24755">
                      <w:pPr>
                        <w:pStyle w:val="Caption"/>
                        <w:rPr>
                          <w:noProof/>
                          <w:sz w:val="24"/>
                          <w:szCs w:val="24"/>
                        </w:rPr>
                      </w:pPr>
                      <w:bookmarkStart w:id="105" w:name="_Toc167322072"/>
                      <w:r w:rsidRPr="00D24755">
                        <w:rPr>
                          <w:sz w:val="24"/>
                          <w:szCs w:val="24"/>
                        </w:rPr>
                        <w:t xml:space="preserve">Hình </w:t>
                      </w:r>
                      <w:r w:rsidR="001E131C">
                        <w:rPr>
                          <w:sz w:val="24"/>
                          <w:szCs w:val="24"/>
                        </w:rPr>
                        <w:fldChar w:fldCharType="begin"/>
                      </w:r>
                      <w:r w:rsidR="001E131C">
                        <w:rPr>
                          <w:sz w:val="24"/>
                          <w:szCs w:val="24"/>
                        </w:rPr>
                        <w:instrText xml:space="preserve"> STYLEREF 1 \s </w:instrText>
                      </w:r>
                      <w:r w:rsidR="001E131C">
                        <w:rPr>
                          <w:sz w:val="24"/>
                          <w:szCs w:val="24"/>
                        </w:rPr>
                        <w:fldChar w:fldCharType="separate"/>
                      </w:r>
                      <w:r w:rsidR="001E131C">
                        <w:rPr>
                          <w:noProof/>
                          <w:sz w:val="24"/>
                          <w:szCs w:val="24"/>
                        </w:rPr>
                        <w:t>3</w:t>
                      </w:r>
                      <w:r w:rsidR="001E131C">
                        <w:rPr>
                          <w:sz w:val="24"/>
                          <w:szCs w:val="24"/>
                        </w:rPr>
                        <w:fldChar w:fldCharType="end"/>
                      </w:r>
                      <w:r w:rsidR="001E131C">
                        <w:rPr>
                          <w:sz w:val="24"/>
                          <w:szCs w:val="24"/>
                        </w:rPr>
                        <w:noBreakHyphen/>
                      </w:r>
                      <w:r w:rsidR="001E131C">
                        <w:rPr>
                          <w:sz w:val="24"/>
                          <w:szCs w:val="24"/>
                        </w:rPr>
                        <w:fldChar w:fldCharType="begin"/>
                      </w:r>
                      <w:r w:rsidR="001E131C">
                        <w:rPr>
                          <w:sz w:val="24"/>
                          <w:szCs w:val="24"/>
                        </w:rPr>
                        <w:instrText xml:space="preserve"> SEQ Hình \* ARABIC \s 1 </w:instrText>
                      </w:r>
                      <w:r w:rsidR="001E131C">
                        <w:rPr>
                          <w:sz w:val="24"/>
                          <w:szCs w:val="24"/>
                        </w:rPr>
                        <w:fldChar w:fldCharType="separate"/>
                      </w:r>
                      <w:r w:rsidR="001E131C">
                        <w:rPr>
                          <w:noProof/>
                          <w:sz w:val="24"/>
                          <w:szCs w:val="24"/>
                        </w:rPr>
                        <w:t>11</w:t>
                      </w:r>
                      <w:r w:rsidR="001E131C">
                        <w:rPr>
                          <w:sz w:val="24"/>
                          <w:szCs w:val="24"/>
                        </w:rPr>
                        <w:fldChar w:fldCharType="end"/>
                      </w:r>
                      <w:del w:id="106" w:author="Nhân Phạm" w:date="2024-05-23T01:47:00Z">
                        <w:r w:rsidDel="00A024B1">
                          <w:rPr>
                            <w:sz w:val="24"/>
                            <w:szCs w:val="24"/>
                          </w:rPr>
                          <w:fldChar w:fldCharType="begin"/>
                        </w:r>
                        <w:r w:rsidDel="00A024B1">
                          <w:rPr>
                            <w:sz w:val="24"/>
                            <w:szCs w:val="24"/>
                          </w:rPr>
                          <w:delInstrText xml:space="preserve"> STYLEREF 1 \s </w:delInstrText>
                        </w:r>
                        <w:r w:rsidDel="00A024B1">
                          <w:rPr>
                            <w:sz w:val="24"/>
                            <w:szCs w:val="24"/>
                          </w:rPr>
                          <w:fldChar w:fldCharType="separate"/>
                        </w:r>
                        <w:r w:rsidDel="00A024B1">
                          <w:rPr>
                            <w:noProof/>
                            <w:sz w:val="24"/>
                            <w:szCs w:val="24"/>
                          </w:rPr>
                          <w:delText>3</w:delText>
                        </w:r>
                        <w:r w:rsidDel="00A024B1">
                          <w:rPr>
                            <w:sz w:val="24"/>
                            <w:szCs w:val="24"/>
                          </w:rPr>
                          <w:fldChar w:fldCharType="end"/>
                        </w:r>
                        <w:r w:rsidDel="00A024B1">
                          <w:rPr>
                            <w:sz w:val="24"/>
                            <w:szCs w:val="24"/>
                          </w:rPr>
                          <w:noBreakHyphen/>
                        </w:r>
                        <w:r w:rsidDel="00A024B1">
                          <w:rPr>
                            <w:sz w:val="24"/>
                            <w:szCs w:val="24"/>
                          </w:rPr>
                          <w:fldChar w:fldCharType="begin"/>
                        </w:r>
                        <w:r w:rsidDel="00A024B1">
                          <w:rPr>
                            <w:sz w:val="24"/>
                            <w:szCs w:val="24"/>
                          </w:rPr>
                          <w:delInstrText xml:space="preserve"> SEQ Hình \* ARABIC \s 1 </w:delInstrText>
                        </w:r>
                        <w:r w:rsidDel="00A024B1">
                          <w:rPr>
                            <w:sz w:val="24"/>
                            <w:szCs w:val="24"/>
                          </w:rPr>
                          <w:fldChar w:fldCharType="separate"/>
                        </w:r>
                        <w:r w:rsidDel="00A024B1">
                          <w:rPr>
                            <w:noProof/>
                            <w:sz w:val="24"/>
                            <w:szCs w:val="24"/>
                          </w:rPr>
                          <w:delText>11</w:delText>
                        </w:r>
                        <w:r w:rsidDel="00A024B1">
                          <w:rPr>
                            <w:sz w:val="24"/>
                            <w:szCs w:val="24"/>
                          </w:rPr>
                          <w:fldChar w:fldCharType="end"/>
                        </w:r>
                      </w:del>
                      <w:r w:rsidRPr="00D24755">
                        <w:rPr>
                          <w:sz w:val="24"/>
                          <w:szCs w:val="24"/>
                        </w:rPr>
                        <w:t xml:space="preserve"> Biểu đồ tuần tự thêm mới khu trọ</w:t>
                      </w:r>
                      <w:bookmarkEnd w:id="105"/>
                    </w:p>
                  </w:txbxContent>
                </v:textbox>
                <w10:wrap type="square"/>
              </v:shape>
            </w:pict>
          </mc:Fallback>
        </mc:AlternateContent>
      </w:r>
      <w:r w:rsidR="00161A07">
        <w:rPr>
          <w:noProof/>
        </w:rPr>
        <w:drawing>
          <wp:anchor distT="0" distB="0" distL="114300" distR="114300" simplePos="0" relativeHeight="251676672" behindDoc="0" locked="0" layoutInCell="1" allowOverlap="1" wp14:anchorId="204F75AC" wp14:editId="7D5F6448">
            <wp:simplePos x="0" y="0"/>
            <wp:positionH relativeFrom="column">
              <wp:posOffset>19243</wp:posOffset>
            </wp:positionH>
            <wp:positionV relativeFrom="paragraph">
              <wp:posOffset>1905</wp:posOffset>
            </wp:positionV>
            <wp:extent cx="5580380" cy="62636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boardinghouse-create.drawio.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6263640"/>
                    </a:xfrm>
                    <a:prstGeom prst="rect">
                      <a:avLst/>
                    </a:prstGeom>
                  </pic:spPr>
                </pic:pic>
              </a:graphicData>
            </a:graphic>
          </wp:anchor>
        </w:drawing>
      </w:r>
    </w:p>
    <w:p w14:paraId="66FBF831" w14:textId="77777777" w:rsidR="00D336C5" w:rsidRDefault="00D336C5">
      <w:pPr>
        <w:spacing w:before="0" w:line="240" w:lineRule="auto"/>
        <w:ind w:firstLine="0"/>
        <w:jc w:val="left"/>
      </w:pPr>
      <w:r>
        <w:br w:type="page"/>
      </w:r>
    </w:p>
    <w:p w14:paraId="704BE80F" w14:textId="0B0BAF0D" w:rsidR="00D336C5" w:rsidRDefault="00D24755" w:rsidP="0005452F">
      <w:pPr>
        <w:ind w:left="153"/>
      </w:pPr>
      <w:r>
        <w:rPr>
          <w:noProof/>
        </w:rPr>
        <w:lastRenderedPageBreak/>
        <mc:AlternateContent>
          <mc:Choice Requires="wps">
            <w:drawing>
              <wp:anchor distT="0" distB="0" distL="114300" distR="114300" simplePos="0" relativeHeight="251682816" behindDoc="0" locked="0" layoutInCell="1" allowOverlap="1" wp14:anchorId="5A47457C" wp14:editId="436A5EB8">
                <wp:simplePos x="0" y="0"/>
                <wp:positionH relativeFrom="column">
                  <wp:posOffset>198755</wp:posOffset>
                </wp:positionH>
                <wp:positionV relativeFrom="paragraph">
                  <wp:posOffset>8112125</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5A4DE234" w14:textId="1C3A6317" w:rsidR="00A024B1" w:rsidRPr="00D24755" w:rsidRDefault="00A024B1" w:rsidP="00D24755">
                            <w:pPr>
                              <w:pStyle w:val="Caption"/>
                              <w:rPr>
                                <w:noProof/>
                                <w:sz w:val="22"/>
                                <w:szCs w:val="24"/>
                              </w:rPr>
                            </w:pPr>
                            <w:bookmarkStart w:id="97" w:name="_Toc167322073"/>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12</w:t>
                            </w:r>
                            <w:r w:rsidR="001E131C">
                              <w:rPr>
                                <w:sz w:val="24"/>
                              </w:rPr>
                              <w:fldChar w:fldCharType="end"/>
                            </w:r>
                            <w:del w:id="98"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12</w:delText>
                              </w:r>
                              <w:r w:rsidDel="00A024B1">
                                <w:rPr>
                                  <w:sz w:val="24"/>
                                </w:rPr>
                                <w:fldChar w:fldCharType="end"/>
                              </w:r>
                            </w:del>
                            <w:r w:rsidRPr="00D24755">
                              <w:rPr>
                                <w:sz w:val="24"/>
                              </w:rPr>
                              <w:t xml:space="preserve"> Biểu đồ tuần tự cập nhật khu trọ</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7457C" id="Text Box 62" o:spid="_x0000_s1031" type="#_x0000_t202" style="position:absolute;left:0;text-align:left;margin-left:15.65pt;margin-top:638.75pt;width:43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" stroked="f">
                <v:textbox style="mso-fit-shape-to-text:t" inset="0,0,0,0">
                  <w:txbxContent>
                    <w:p w14:paraId="5A4DE234" w14:textId="1C3A6317" w:rsidR="00A024B1" w:rsidRPr="00D24755" w:rsidRDefault="00A024B1" w:rsidP="00D24755">
                      <w:pPr>
                        <w:pStyle w:val="Caption"/>
                        <w:rPr>
                          <w:noProof/>
                          <w:sz w:val="22"/>
                          <w:szCs w:val="24"/>
                        </w:rPr>
                      </w:pPr>
                      <w:bookmarkStart w:id="109" w:name="_Toc167322073"/>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12</w:t>
                      </w:r>
                      <w:r w:rsidR="001E131C">
                        <w:rPr>
                          <w:sz w:val="24"/>
                        </w:rPr>
                        <w:fldChar w:fldCharType="end"/>
                      </w:r>
                      <w:del w:id="110"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12</w:delText>
                        </w:r>
                        <w:r w:rsidDel="00A024B1">
                          <w:rPr>
                            <w:sz w:val="24"/>
                          </w:rPr>
                          <w:fldChar w:fldCharType="end"/>
                        </w:r>
                      </w:del>
                      <w:r w:rsidRPr="00D24755">
                        <w:rPr>
                          <w:sz w:val="24"/>
                        </w:rPr>
                        <w:t xml:space="preserve"> Biểu đồ tuần tự cập nhật khu trọ</w:t>
                      </w:r>
                      <w:bookmarkEnd w:id="109"/>
                    </w:p>
                  </w:txbxContent>
                </v:textbox>
                <w10:wrap type="square"/>
              </v:shape>
            </w:pict>
          </mc:Fallback>
        </mc:AlternateContent>
      </w:r>
      <w:r w:rsidR="009D4D5C">
        <w:rPr>
          <w:noProof/>
        </w:rPr>
        <w:drawing>
          <wp:anchor distT="0" distB="0" distL="114300" distR="114300" simplePos="0" relativeHeight="251672576" behindDoc="0" locked="0" layoutInCell="1" allowOverlap="1" wp14:anchorId="73257A09" wp14:editId="40995D20">
            <wp:simplePos x="0" y="0"/>
            <wp:positionH relativeFrom="column">
              <wp:posOffset>198845</wp:posOffset>
            </wp:positionH>
            <wp:positionV relativeFrom="paragraph">
              <wp:posOffset>227330</wp:posOffset>
            </wp:positionV>
            <wp:extent cx="5580380" cy="7827645"/>
            <wp:effectExtent l="0" t="0" r="127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boarding-house-update.drawio.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7827645"/>
                    </a:xfrm>
                    <a:prstGeom prst="rect">
                      <a:avLst/>
                    </a:prstGeom>
                  </pic:spPr>
                </pic:pic>
              </a:graphicData>
            </a:graphic>
          </wp:anchor>
        </w:drawing>
      </w:r>
      <w:r w:rsidR="00D336C5">
        <w:t>Cập nhật khu trọ</w:t>
      </w:r>
    </w:p>
    <w:p w14:paraId="6EECAA8B" w14:textId="77777777" w:rsidR="009D4D5C" w:rsidRDefault="009D4D5C">
      <w:pPr>
        <w:spacing w:before="0" w:line="240" w:lineRule="auto"/>
        <w:ind w:firstLine="0"/>
        <w:jc w:val="left"/>
      </w:pPr>
      <w:r>
        <w:br w:type="page"/>
      </w:r>
    </w:p>
    <w:p w14:paraId="5306E0C2" w14:textId="2E5937C7" w:rsidR="009D4D5C" w:rsidRDefault="00D24755" w:rsidP="009D4D5C">
      <w:r>
        <w:rPr>
          <w:noProof/>
        </w:rPr>
        <w:lastRenderedPageBreak/>
        <mc:AlternateContent>
          <mc:Choice Requires="wps">
            <w:drawing>
              <wp:anchor distT="0" distB="0" distL="114300" distR="114300" simplePos="0" relativeHeight="251684864" behindDoc="0" locked="0" layoutInCell="1" allowOverlap="1" wp14:anchorId="2FBDA110" wp14:editId="74C44A90">
                <wp:simplePos x="0" y="0"/>
                <wp:positionH relativeFrom="column">
                  <wp:posOffset>289560</wp:posOffset>
                </wp:positionH>
                <wp:positionV relativeFrom="paragraph">
                  <wp:posOffset>7117715</wp:posOffset>
                </wp:positionV>
                <wp:extent cx="55803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D7E9F5D" w14:textId="24634A45" w:rsidR="00A024B1" w:rsidRPr="00D24755" w:rsidRDefault="00A024B1" w:rsidP="00D24755">
                            <w:pPr>
                              <w:pStyle w:val="Caption"/>
                              <w:rPr>
                                <w:noProof/>
                                <w:sz w:val="22"/>
                                <w:szCs w:val="24"/>
                              </w:rPr>
                            </w:pPr>
                            <w:bookmarkStart w:id="99" w:name="_Toc167322074"/>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13</w:t>
                            </w:r>
                            <w:r w:rsidR="001E131C">
                              <w:rPr>
                                <w:sz w:val="24"/>
                              </w:rPr>
                              <w:fldChar w:fldCharType="end"/>
                            </w:r>
                            <w:del w:id="100"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13</w:delText>
                              </w:r>
                              <w:r w:rsidDel="00A024B1">
                                <w:rPr>
                                  <w:sz w:val="24"/>
                                </w:rPr>
                                <w:fldChar w:fldCharType="end"/>
                              </w:r>
                            </w:del>
                            <w:r w:rsidRPr="00D24755">
                              <w:rPr>
                                <w:sz w:val="24"/>
                              </w:rPr>
                              <w:t xml:space="preserve"> Biểu đồ tuần tự xóa khu trọ</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110" id="Text Box 63" o:spid="_x0000_s1032" type="#_x0000_t202" style="position:absolute;left:0;text-align:left;margin-left:22.8pt;margin-top:560.4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" stroked="f">
                <v:textbox style="mso-fit-shape-to-text:t" inset="0,0,0,0">
                  <w:txbxContent>
                    <w:p w14:paraId="1D7E9F5D" w14:textId="24634A45" w:rsidR="00A024B1" w:rsidRPr="00D24755" w:rsidRDefault="00A024B1" w:rsidP="00D24755">
                      <w:pPr>
                        <w:pStyle w:val="Caption"/>
                        <w:rPr>
                          <w:noProof/>
                          <w:sz w:val="22"/>
                          <w:szCs w:val="24"/>
                        </w:rPr>
                      </w:pPr>
                      <w:bookmarkStart w:id="113" w:name="_Toc167322074"/>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13</w:t>
                      </w:r>
                      <w:r w:rsidR="001E131C">
                        <w:rPr>
                          <w:sz w:val="24"/>
                        </w:rPr>
                        <w:fldChar w:fldCharType="end"/>
                      </w:r>
                      <w:del w:id="114"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13</w:delText>
                        </w:r>
                        <w:r w:rsidDel="00A024B1">
                          <w:rPr>
                            <w:sz w:val="24"/>
                          </w:rPr>
                          <w:fldChar w:fldCharType="end"/>
                        </w:r>
                      </w:del>
                      <w:r w:rsidRPr="00D24755">
                        <w:rPr>
                          <w:sz w:val="24"/>
                        </w:rPr>
                        <w:t xml:space="preserve"> Biểu đồ tuần tự xóa khu trọ</w:t>
                      </w:r>
                      <w:bookmarkEnd w:id="113"/>
                    </w:p>
                  </w:txbxContent>
                </v:textbox>
                <w10:wrap type="square"/>
              </v:shape>
            </w:pict>
          </mc:Fallback>
        </mc:AlternateContent>
      </w:r>
      <w:r w:rsidR="00161A07">
        <w:rPr>
          <w:noProof/>
        </w:rPr>
        <w:drawing>
          <wp:anchor distT="0" distB="0" distL="114300" distR="114300" simplePos="0" relativeHeight="251677696" behindDoc="0" locked="0" layoutInCell="1" allowOverlap="1" wp14:anchorId="6EE11BBA" wp14:editId="2D7232D3">
            <wp:simplePos x="0" y="0"/>
            <wp:positionH relativeFrom="column">
              <wp:posOffset>289588</wp:posOffset>
            </wp:positionH>
            <wp:positionV relativeFrom="paragraph">
              <wp:posOffset>303530</wp:posOffset>
            </wp:positionV>
            <wp:extent cx="5580380" cy="6757035"/>
            <wp:effectExtent l="0" t="0" r="127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boarding-house-delete-drawio.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6757035"/>
                    </a:xfrm>
                    <a:prstGeom prst="rect">
                      <a:avLst/>
                    </a:prstGeom>
                  </pic:spPr>
                </pic:pic>
              </a:graphicData>
            </a:graphic>
          </wp:anchor>
        </w:drawing>
      </w:r>
      <w:r w:rsidR="009D4D5C">
        <w:t>Xóa khu trọ</w:t>
      </w:r>
    </w:p>
    <w:p w14:paraId="2B1270E0" w14:textId="677E76E0" w:rsidR="00D336C5" w:rsidRDefault="00D336C5" w:rsidP="0005452F">
      <w:pPr>
        <w:ind w:left="153"/>
      </w:pPr>
    </w:p>
    <w:p w14:paraId="2E77DC2F" w14:textId="77777777" w:rsidR="0005452F" w:rsidRPr="0005452F" w:rsidRDefault="0005452F" w:rsidP="0005452F">
      <w:pPr>
        <w:ind w:left="153"/>
      </w:pPr>
    </w:p>
    <w:p w14:paraId="4B614A31" w14:textId="4821FE00" w:rsidR="00620402" w:rsidRDefault="00620402" w:rsidP="00A40312">
      <w:pPr>
        <w:pStyle w:val="Heading3"/>
      </w:pPr>
      <w:bookmarkStart w:id="101" w:name="_Toc167279562"/>
      <w:r>
        <w:t>Quản lý phòng trọ</w:t>
      </w:r>
      <w:bookmarkEnd w:id="101"/>
    </w:p>
    <w:p w14:paraId="2646157E" w14:textId="21FC27DF" w:rsidR="00A40312" w:rsidRDefault="00A40312" w:rsidP="00A40312">
      <w:pPr>
        <w:rPr>
          <w:rFonts w:cs="Arial"/>
          <w:b/>
          <w:bCs/>
          <w:i/>
          <w:szCs w:val="26"/>
        </w:rPr>
      </w:pPr>
    </w:p>
    <w:p w14:paraId="1F79D894" w14:textId="216DA0F5" w:rsidR="00620402" w:rsidRDefault="001F0B62" w:rsidP="00A40312">
      <w:pPr>
        <w:rPr>
          <w:rFonts w:cs="Arial"/>
          <w:bCs/>
          <w:noProof/>
          <w:szCs w:val="26"/>
        </w:rPr>
      </w:pPr>
      <w:r>
        <w:rPr>
          <w:rFonts w:cs="Arial"/>
          <w:bCs/>
          <w:noProof/>
          <w:szCs w:val="26"/>
        </w:rPr>
        <w:lastRenderedPageBreak/>
        <w:t>Thêm mới phòng trọ</w:t>
      </w:r>
    </w:p>
    <w:p w14:paraId="52A3B7E6" w14:textId="77777777" w:rsidR="00D24755" w:rsidRDefault="00161A07" w:rsidP="00D24755">
      <w:pPr>
        <w:keepNext/>
      </w:pPr>
      <w:r>
        <w:rPr>
          <w:rFonts w:cs="Arial"/>
          <w:bCs/>
          <w:i/>
          <w:noProof/>
          <w:szCs w:val="26"/>
        </w:rPr>
        <w:drawing>
          <wp:inline distT="0" distB="0" distL="0" distR="0" wp14:anchorId="50991B49" wp14:editId="12EAD5BD">
            <wp:extent cx="5580380" cy="61575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nage-room-create.drawio.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25C56984" w14:textId="647832F3" w:rsidR="001F0B62" w:rsidRPr="00D24755" w:rsidRDefault="00D24755" w:rsidP="00D24755">
      <w:pPr>
        <w:pStyle w:val="Caption"/>
        <w:rPr>
          <w:rFonts w:cs="Arial"/>
          <w:bCs w:val="0"/>
          <w:i/>
          <w:sz w:val="24"/>
          <w:szCs w:val="26"/>
        </w:rPr>
      </w:pPr>
      <w:bookmarkStart w:id="102" w:name="_Toc167322075"/>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14</w:t>
      </w:r>
      <w:r w:rsidR="001E131C">
        <w:rPr>
          <w:sz w:val="24"/>
        </w:rPr>
        <w:fldChar w:fldCharType="end"/>
      </w:r>
      <w:del w:id="103"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14</w:delText>
        </w:r>
        <w:r w:rsidR="00A024B1" w:rsidDel="00A024B1">
          <w:rPr>
            <w:sz w:val="24"/>
          </w:rPr>
          <w:fldChar w:fldCharType="end"/>
        </w:r>
      </w:del>
      <w:r w:rsidRPr="00D24755">
        <w:rPr>
          <w:sz w:val="24"/>
        </w:rPr>
        <w:t xml:space="preserve"> Biểu đồ tuần tự thêm mới phòng trọ</w:t>
      </w:r>
      <w:bookmarkEnd w:id="102"/>
    </w:p>
    <w:p w14:paraId="38CC1CA7" w14:textId="2364473F" w:rsidR="008E55C9" w:rsidRDefault="001F0B62" w:rsidP="00A40312">
      <w:pPr>
        <w:rPr>
          <w:rFonts w:cs="Arial"/>
          <w:bCs/>
          <w:szCs w:val="26"/>
        </w:rPr>
      </w:pPr>
      <w:r>
        <w:rPr>
          <w:rFonts w:cs="Arial"/>
          <w:bCs/>
          <w:szCs w:val="26"/>
        </w:rPr>
        <w:tab/>
      </w:r>
    </w:p>
    <w:p w14:paraId="590DFF3F" w14:textId="77777777" w:rsidR="008E55C9" w:rsidRDefault="008E55C9">
      <w:pPr>
        <w:spacing w:before="0" w:line="240" w:lineRule="auto"/>
        <w:ind w:firstLine="0"/>
        <w:jc w:val="left"/>
        <w:rPr>
          <w:rFonts w:cs="Arial"/>
          <w:bCs/>
          <w:szCs w:val="26"/>
        </w:rPr>
      </w:pPr>
      <w:r>
        <w:rPr>
          <w:rFonts w:cs="Arial"/>
          <w:bCs/>
          <w:szCs w:val="26"/>
        </w:rPr>
        <w:br w:type="page"/>
      </w:r>
    </w:p>
    <w:p w14:paraId="24E9165F" w14:textId="37604109" w:rsidR="00620402" w:rsidRDefault="00D24755" w:rsidP="00A40312">
      <w:pPr>
        <w:rPr>
          <w:rFonts w:cs="Arial"/>
          <w:bCs/>
          <w:szCs w:val="26"/>
        </w:rPr>
      </w:pPr>
      <w:r>
        <w:rPr>
          <w:noProof/>
        </w:rPr>
        <w:lastRenderedPageBreak/>
        <mc:AlternateContent>
          <mc:Choice Requires="wps">
            <w:drawing>
              <wp:anchor distT="0" distB="0" distL="114300" distR="114300" simplePos="0" relativeHeight="251686912" behindDoc="0" locked="0" layoutInCell="1" allowOverlap="1" wp14:anchorId="02ABC938" wp14:editId="42798BFB">
                <wp:simplePos x="0" y="0"/>
                <wp:positionH relativeFrom="column">
                  <wp:posOffset>-99695</wp:posOffset>
                </wp:positionH>
                <wp:positionV relativeFrom="paragraph">
                  <wp:posOffset>7995920</wp:posOffset>
                </wp:positionV>
                <wp:extent cx="57708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a:effectLst/>
                      </wps:spPr>
                      <wps:txbx>
                        <w:txbxContent>
                          <w:p w14:paraId="10C7C37A" w14:textId="40114FA3" w:rsidR="00A024B1" w:rsidRPr="00D24755" w:rsidRDefault="00A024B1" w:rsidP="00D24755">
                            <w:pPr>
                              <w:pStyle w:val="Caption"/>
                              <w:rPr>
                                <w:rFonts w:cs="Arial"/>
                                <w:noProof/>
                                <w:sz w:val="22"/>
                                <w:szCs w:val="26"/>
                              </w:rPr>
                            </w:pPr>
                            <w:bookmarkStart w:id="104" w:name="_Toc167322076"/>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15</w:t>
                            </w:r>
                            <w:r w:rsidR="001E131C">
                              <w:rPr>
                                <w:sz w:val="24"/>
                              </w:rPr>
                              <w:fldChar w:fldCharType="end"/>
                            </w:r>
                            <w:del w:id="105"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15</w:delText>
                              </w:r>
                              <w:r w:rsidDel="00A024B1">
                                <w:rPr>
                                  <w:sz w:val="24"/>
                                </w:rPr>
                                <w:fldChar w:fldCharType="end"/>
                              </w:r>
                            </w:del>
                            <w:r w:rsidRPr="00D24755">
                              <w:rPr>
                                <w:sz w:val="24"/>
                              </w:rPr>
                              <w:t xml:space="preserve"> Biểu đồ tuần tự cập nhật phòng trọ</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938" id="Text Box 64" o:spid="_x0000_s1033" type="#_x0000_t202" style="position:absolute;left:0;text-align:left;margin-left:-7.85pt;margin-top:629.6pt;width:45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XSNQIAAHQEAAAOAAAAZHJzL2Uyb0RvYy54bWysVFFv2jAQfp+0/2D5fQS6laK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" stroked="f">
                <v:textbox style="mso-fit-shape-to-text:t" inset="0,0,0,0">
                  <w:txbxContent>
                    <w:p w14:paraId="10C7C37A" w14:textId="40114FA3" w:rsidR="00A024B1" w:rsidRPr="00D24755" w:rsidRDefault="00A024B1" w:rsidP="00D24755">
                      <w:pPr>
                        <w:pStyle w:val="Caption"/>
                        <w:rPr>
                          <w:rFonts w:cs="Arial"/>
                          <w:noProof/>
                          <w:sz w:val="22"/>
                          <w:szCs w:val="26"/>
                        </w:rPr>
                      </w:pPr>
                      <w:bookmarkStart w:id="120" w:name="_Toc167322076"/>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15</w:t>
                      </w:r>
                      <w:r w:rsidR="001E131C">
                        <w:rPr>
                          <w:sz w:val="24"/>
                        </w:rPr>
                        <w:fldChar w:fldCharType="end"/>
                      </w:r>
                      <w:del w:id="121"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15</w:delText>
                        </w:r>
                        <w:r w:rsidDel="00A024B1">
                          <w:rPr>
                            <w:sz w:val="24"/>
                          </w:rPr>
                          <w:fldChar w:fldCharType="end"/>
                        </w:r>
                      </w:del>
                      <w:r w:rsidRPr="00D24755">
                        <w:rPr>
                          <w:sz w:val="24"/>
                        </w:rPr>
                        <w:t xml:space="preserve"> Biểu đồ tuần tự cập nhật phòng trọ</w:t>
                      </w:r>
                      <w:bookmarkEnd w:id="120"/>
                    </w:p>
                  </w:txbxContent>
                </v:textbox>
                <w10:wrap type="square"/>
              </v:shape>
            </w:pict>
          </mc:Fallback>
        </mc:AlternateContent>
      </w:r>
      <w:r w:rsidR="000B621C">
        <w:rPr>
          <w:rFonts w:cs="Arial"/>
          <w:bCs/>
          <w:noProof/>
          <w:szCs w:val="26"/>
        </w:rPr>
        <w:drawing>
          <wp:anchor distT="0" distB="0" distL="114300" distR="114300" simplePos="0" relativeHeight="251678720" behindDoc="0" locked="0" layoutInCell="1" allowOverlap="1" wp14:anchorId="51FCE172" wp14:editId="2EAD0EE0">
            <wp:simplePos x="0" y="0"/>
            <wp:positionH relativeFrom="column">
              <wp:posOffset>-99861</wp:posOffset>
            </wp:positionH>
            <wp:positionV relativeFrom="paragraph">
              <wp:posOffset>303583</wp:posOffset>
            </wp:positionV>
            <wp:extent cx="5771211" cy="7635625"/>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om-update.drawio.png"/>
                    <pic:cNvPicPr/>
                  </pic:nvPicPr>
                  <pic:blipFill>
                    <a:blip r:embed="rId48">
                      <a:extLst>
                        <a:ext uri="{28A0092B-C50C-407E-A947-70E740481C1C}">
                          <a14:useLocalDpi xmlns:a14="http://schemas.microsoft.com/office/drawing/2010/main" val="0"/>
                        </a:ext>
                      </a:extLst>
                    </a:blip>
                    <a:stretch>
                      <a:fillRect/>
                    </a:stretch>
                  </pic:blipFill>
                  <pic:spPr>
                    <a:xfrm>
                      <a:off x="0" y="0"/>
                      <a:ext cx="5771211" cy="7635625"/>
                    </a:xfrm>
                    <a:prstGeom prst="rect">
                      <a:avLst/>
                    </a:prstGeom>
                  </pic:spPr>
                </pic:pic>
              </a:graphicData>
            </a:graphic>
            <wp14:sizeRelH relativeFrom="page">
              <wp14:pctWidth>0</wp14:pctWidth>
            </wp14:sizeRelH>
            <wp14:sizeRelV relativeFrom="page">
              <wp14:pctHeight>0</wp14:pctHeight>
            </wp14:sizeRelV>
          </wp:anchor>
        </w:drawing>
      </w:r>
      <w:r w:rsidR="008E55C9">
        <w:rPr>
          <w:rFonts w:cs="Arial"/>
          <w:bCs/>
          <w:szCs w:val="26"/>
        </w:rPr>
        <w:t>Cập nhật phòng trọ</w:t>
      </w:r>
    </w:p>
    <w:p w14:paraId="29E2270A" w14:textId="50173FD9" w:rsidR="008E55C9" w:rsidRPr="001F0B62" w:rsidRDefault="008E55C9" w:rsidP="008E55C9">
      <w:pPr>
        <w:jc w:val="center"/>
        <w:rPr>
          <w:rFonts w:cs="Arial"/>
          <w:bCs/>
          <w:szCs w:val="26"/>
        </w:rPr>
      </w:pPr>
    </w:p>
    <w:p w14:paraId="5AA4DF7B" w14:textId="77777777" w:rsidR="008E55C9" w:rsidRDefault="008E55C9" w:rsidP="003A2525"/>
    <w:p w14:paraId="71A1FEBD" w14:textId="21E9F5D7" w:rsidR="003A2525" w:rsidRDefault="008E55C9" w:rsidP="003A2525">
      <w:r>
        <w:t>Xóa phòng trọ</w:t>
      </w:r>
    </w:p>
    <w:p w14:paraId="07DEA7BD" w14:textId="77777777" w:rsidR="00D24755" w:rsidRDefault="000B621C" w:rsidP="00D24755">
      <w:pPr>
        <w:keepNext/>
      </w:pPr>
      <w:r>
        <w:rPr>
          <w:noProof/>
        </w:rPr>
        <w:drawing>
          <wp:inline distT="0" distB="0" distL="0" distR="0" wp14:anchorId="2939CB7C" wp14:editId="472273BC">
            <wp:extent cx="5580380" cy="57931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room-delete.drawio.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5793105"/>
                    </a:xfrm>
                    <a:prstGeom prst="rect">
                      <a:avLst/>
                    </a:prstGeom>
                  </pic:spPr>
                </pic:pic>
              </a:graphicData>
            </a:graphic>
          </wp:inline>
        </w:drawing>
      </w:r>
    </w:p>
    <w:p w14:paraId="4F985461" w14:textId="3E6C1A59" w:rsidR="008E55C9" w:rsidRPr="00D24755" w:rsidRDefault="00D24755" w:rsidP="00D24755">
      <w:pPr>
        <w:pStyle w:val="Caption"/>
        <w:rPr>
          <w:sz w:val="24"/>
        </w:rPr>
      </w:pPr>
      <w:bookmarkStart w:id="106" w:name="_Toc167322077"/>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16</w:t>
      </w:r>
      <w:r w:rsidR="001E131C">
        <w:rPr>
          <w:sz w:val="24"/>
        </w:rPr>
        <w:fldChar w:fldCharType="end"/>
      </w:r>
      <w:del w:id="107"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16</w:delText>
        </w:r>
        <w:r w:rsidR="00A024B1" w:rsidDel="00A024B1">
          <w:rPr>
            <w:sz w:val="24"/>
          </w:rPr>
          <w:fldChar w:fldCharType="end"/>
        </w:r>
      </w:del>
      <w:r w:rsidRPr="00D24755">
        <w:rPr>
          <w:sz w:val="24"/>
        </w:rPr>
        <w:t xml:space="preserve"> Biểu đồ tuần tự xóa phòng trọ</w:t>
      </w:r>
      <w:bookmarkEnd w:id="106"/>
    </w:p>
    <w:p w14:paraId="1E8ECE2D" w14:textId="0F5CF32F" w:rsidR="008E55C9" w:rsidRDefault="008E55C9">
      <w:pPr>
        <w:spacing w:before="0" w:line="240" w:lineRule="auto"/>
        <w:ind w:firstLine="0"/>
        <w:jc w:val="left"/>
      </w:pPr>
    </w:p>
    <w:p w14:paraId="1411F126" w14:textId="7F78DF97" w:rsidR="008E0FA9" w:rsidRDefault="008E0FA9">
      <w:pPr>
        <w:spacing w:before="0" w:line="240" w:lineRule="auto"/>
        <w:ind w:firstLine="0"/>
        <w:jc w:val="left"/>
      </w:pPr>
      <w:r>
        <w:br w:type="page"/>
      </w:r>
    </w:p>
    <w:p w14:paraId="5B26ADA6" w14:textId="75E094A4" w:rsidR="009D4D5C" w:rsidRDefault="008E0FA9" w:rsidP="008E0FA9">
      <w:pPr>
        <w:pStyle w:val="Heading3"/>
      </w:pPr>
      <w:bookmarkStart w:id="108" w:name="_Toc167279563"/>
      <w:r>
        <w:lastRenderedPageBreak/>
        <w:t>Quản lý khách thuê</w:t>
      </w:r>
      <w:bookmarkEnd w:id="108"/>
    </w:p>
    <w:p w14:paraId="43B34187" w14:textId="5C00071E" w:rsidR="008E0FA9" w:rsidRDefault="008E0FA9" w:rsidP="008E0FA9">
      <w:r>
        <w:t>Thêm mới khách thuê</w:t>
      </w:r>
    </w:p>
    <w:p w14:paraId="2FD8C46C" w14:textId="77777777" w:rsidR="00D24755" w:rsidRDefault="000B621C" w:rsidP="00D24755">
      <w:pPr>
        <w:keepNext/>
      </w:pPr>
      <w:r>
        <w:rPr>
          <w:noProof/>
        </w:rPr>
        <w:drawing>
          <wp:inline distT="0" distB="0" distL="0" distR="0" wp14:anchorId="1D3BD883" wp14:editId="3989401F">
            <wp:extent cx="5580380" cy="61575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customer-create.drawio.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4EE5ABE3" w14:textId="299D8774" w:rsidR="008E0FA9" w:rsidRPr="00D24755" w:rsidRDefault="00D24755" w:rsidP="00D24755">
      <w:pPr>
        <w:pStyle w:val="Caption"/>
        <w:rPr>
          <w:sz w:val="24"/>
        </w:rPr>
      </w:pPr>
      <w:bookmarkStart w:id="109" w:name="_Toc167322078"/>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17</w:t>
      </w:r>
      <w:r w:rsidR="001E131C">
        <w:rPr>
          <w:sz w:val="24"/>
        </w:rPr>
        <w:fldChar w:fldCharType="end"/>
      </w:r>
      <w:del w:id="110"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17</w:delText>
        </w:r>
        <w:r w:rsidR="00A024B1" w:rsidDel="00A024B1">
          <w:rPr>
            <w:sz w:val="24"/>
          </w:rPr>
          <w:fldChar w:fldCharType="end"/>
        </w:r>
      </w:del>
      <w:r w:rsidRPr="00D24755">
        <w:rPr>
          <w:sz w:val="24"/>
        </w:rPr>
        <w:t xml:space="preserve"> Biểu đồ tuần tự thêm khách thuê</w:t>
      </w:r>
      <w:bookmarkEnd w:id="109"/>
    </w:p>
    <w:p w14:paraId="40DEBA54" w14:textId="77777777" w:rsidR="008E0FA9" w:rsidRDefault="008E0FA9">
      <w:pPr>
        <w:spacing w:before="0" w:line="240" w:lineRule="auto"/>
        <w:ind w:firstLine="0"/>
        <w:jc w:val="left"/>
      </w:pPr>
      <w:r>
        <w:br w:type="page"/>
      </w:r>
    </w:p>
    <w:p w14:paraId="6EAA2937" w14:textId="1A77C8AC" w:rsidR="008E55C9" w:rsidRDefault="008E0FA9" w:rsidP="003A2525">
      <w:r>
        <w:lastRenderedPageBreak/>
        <w:t>Cập nhật khách thuê</w:t>
      </w:r>
    </w:p>
    <w:p w14:paraId="4C807132" w14:textId="77777777" w:rsidR="00D24755" w:rsidRDefault="000B621C" w:rsidP="00D24755">
      <w:pPr>
        <w:keepNext/>
      </w:pPr>
      <w:r>
        <w:rPr>
          <w:noProof/>
        </w:rPr>
        <w:drawing>
          <wp:inline distT="0" distB="0" distL="0" distR="0" wp14:anchorId="3C451F6C" wp14:editId="5B1D8205">
            <wp:extent cx="5335326" cy="77595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age-customer-update.drawio.png"/>
                    <pic:cNvPicPr/>
                  </pic:nvPicPr>
                  <pic:blipFill>
                    <a:blip r:embed="rId51">
                      <a:extLst>
                        <a:ext uri="{28A0092B-C50C-407E-A947-70E740481C1C}">
                          <a14:useLocalDpi xmlns:a14="http://schemas.microsoft.com/office/drawing/2010/main" val="0"/>
                        </a:ext>
                      </a:extLst>
                    </a:blip>
                    <a:stretch>
                      <a:fillRect/>
                    </a:stretch>
                  </pic:blipFill>
                  <pic:spPr>
                    <a:xfrm>
                      <a:off x="0" y="0"/>
                      <a:ext cx="5357217" cy="7791373"/>
                    </a:xfrm>
                    <a:prstGeom prst="rect">
                      <a:avLst/>
                    </a:prstGeom>
                  </pic:spPr>
                </pic:pic>
              </a:graphicData>
            </a:graphic>
          </wp:inline>
        </w:drawing>
      </w:r>
    </w:p>
    <w:p w14:paraId="3B9F0221" w14:textId="5F9FF824" w:rsidR="008E0FA9" w:rsidRPr="00D24755" w:rsidRDefault="00D24755" w:rsidP="00D24755">
      <w:pPr>
        <w:pStyle w:val="Caption"/>
        <w:rPr>
          <w:sz w:val="24"/>
        </w:rPr>
      </w:pPr>
      <w:bookmarkStart w:id="111" w:name="_Toc167322079"/>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18</w:t>
      </w:r>
      <w:r w:rsidR="001E131C">
        <w:rPr>
          <w:sz w:val="24"/>
        </w:rPr>
        <w:fldChar w:fldCharType="end"/>
      </w:r>
      <w:del w:id="112"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18</w:delText>
        </w:r>
        <w:r w:rsidR="00A024B1" w:rsidDel="00A024B1">
          <w:rPr>
            <w:sz w:val="24"/>
          </w:rPr>
          <w:fldChar w:fldCharType="end"/>
        </w:r>
      </w:del>
      <w:r w:rsidRPr="00D24755">
        <w:rPr>
          <w:sz w:val="24"/>
        </w:rPr>
        <w:t xml:space="preserve"> Biểu đồ tuần tự cập nhật thông tin khách thuê</w:t>
      </w:r>
      <w:bookmarkEnd w:id="111"/>
    </w:p>
    <w:p w14:paraId="2EFF14C1" w14:textId="3889683A" w:rsidR="008E0FA9" w:rsidRDefault="00D24755" w:rsidP="000B621C">
      <w:pPr>
        <w:ind w:firstLine="0"/>
      </w:pPr>
      <w:r>
        <w:rPr>
          <w:noProof/>
        </w:rPr>
        <w:lastRenderedPageBreak/>
        <mc:AlternateContent>
          <mc:Choice Requires="wps">
            <w:drawing>
              <wp:anchor distT="0" distB="0" distL="114300" distR="114300" simplePos="0" relativeHeight="251689984" behindDoc="0" locked="0" layoutInCell="1" allowOverlap="1" wp14:anchorId="0A705BC1" wp14:editId="0F270377">
                <wp:simplePos x="0" y="0"/>
                <wp:positionH relativeFrom="column">
                  <wp:posOffset>82550</wp:posOffset>
                </wp:positionH>
                <wp:positionV relativeFrom="paragraph">
                  <wp:posOffset>6511925</wp:posOffset>
                </wp:positionV>
                <wp:extent cx="558038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4E303AFA" w14:textId="66EEE070" w:rsidR="00A024B1" w:rsidRPr="00D24755" w:rsidRDefault="00A024B1" w:rsidP="00D24755">
                            <w:pPr>
                              <w:pStyle w:val="Caption"/>
                              <w:rPr>
                                <w:noProof/>
                                <w:sz w:val="22"/>
                                <w:szCs w:val="24"/>
                              </w:rPr>
                            </w:pPr>
                            <w:bookmarkStart w:id="113" w:name="_Toc167322080"/>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19</w:t>
                            </w:r>
                            <w:r w:rsidR="001E131C">
                              <w:rPr>
                                <w:sz w:val="24"/>
                              </w:rPr>
                              <w:fldChar w:fldCharType="end"/>
                            </w:r>
                            <w:del w:id="114"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19</w:delText>
                              </w:r>
                              <w:r w:rsidDel="00A024B1">
                                <w:rPr>
                                  <w:sz w:val="24"/>
                                </w:rPr>
                                <w:fldChar w:fldCharType="end"/>
                              </w:r>
                            </w:del>
                            <w:r w:rsidRPr="00D24755">
                              <w:rPr>
                                <w:sz w:val="24"/>
                              </w:rPr>
                              <w:t xml:space="preserve"> Biểu đồ tuần tự xóa khách thuê</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5BC1" id="Text Box 65" o:spid="_x0000_s1034" type="#_x0000_t202" style="position:absolute;left:0;text-align:left;margin-left:6.5pt;margin-top:512.7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" stroked="f">
                <v:textbox style="mso-fit-shape-to-text:t" inset="0,0,0,0">
                  <w:txbxContent>
                    <w:p w14:paraId="4E303AFA" w14:textId="66EEE070" w:rsidR="00A024B1" w:rsidRPr="00D24755" w:rsidRDefault="00A024B1" w:rsidP="00D24755">
                      <w:pPr>
                        <w:pStyle w:val="Caption"/>
                        <w:rPr>
                          <w:noProof/>
                          <w:sz w:val="22"/>
                          <w:szCs w:val="24"/>
                        </w:rPr>
                      </w:pPr>
                      <w:bookmarkStart w:id="131" w:name="_Toc167322080"/>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19</w:t>
                      </w:r>
                      <w:r w:rsidR="001E131C">
                        <w:rPr>
                          <w:sz w:val="24"/>
                        </w:rPr>
                        <w:fldChar w:fldCharType="end"/>
                      </w:r>
                      <w:del w:id="132"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19</w:delText>
                        </w:r>
                        <w:r w:rsidDel="00A024B1">
                          <w:rPr>
                            <w:sz w:val="24"/>
                          </w:rPr>
                          <w:fldChar w:fldCharType="end"/>
                        </w:r>
                      </w:del>
                      <w:r w:rsidRPr="00D24755">
                        <w:rPr>
                          <w:sz w:val="24"/>
                        </w:rPr>
                        <w:t xml:space="preserve"> Biểu đồ tuần tự xóa khách thuê</w:t>
                      </w:r>
                      <w:bookmarkEnd w:id="131"/>
                    </w:p>
                  </w:txbxContent>
                </v:textbox>
                <w10:wrap type="square"/>
              </v:shape>
            </w:pict>
          </mc:Fallback>
        </mc:AlternateContent>
      </w:r>
      <w:r>
        <w:rPr>
          <w:noProof/>
        </w:rPr>
        <w:drawing>
          <wp:anchor distT="0" distB="0" distL="114300" distR="114300" simplePos="0" relativeHeight="251687936" behindDoc="0" locked="0" layoutInCell="1" allowOverlap="1" wp14:anchorId="59BDDC79" wp14:editId="4724150B">
            <wp:simplePos x="0" y="0"/>
            <wp:positionH relativeFrom="column">
              <wp:posOffset>83020</wp:posOffset>
            </wp:positionH>
            <wp:positionV relativeFrom="paragraph">
              <wp:posOffset>383043</wp:posOffset>
            </wp:positionV>
            <wp:extent cx="5580380" cy="607187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age-customer-delete.drawio.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6071870"/>
                    </a:xfrm>
                    <a:prstGeom prst="rect">
                      <a:avLst/>
                    </a:prstGeom>
                  </pic:spPr>
                </pic:pic>
              </a:graphicData>
            </a:graphic>
            <wp14:sizeRelH relativeFrom="page">
              <wp14:pctWidth>0</wp14:pctWidth>
            </wp14:sizeRelH>
            <wp14:sizeRelV relativeFrom="page">
              <wp14:pctHeight>0</wp14:pctHeight>
            </wp14:sizeRelV>
          </wp:anchor>
        </w:drawing>
      </w:r>
      <w:r w:rsidR="008E0FA9">
        <w:t>Xóa khách thuê</w:t>
      </w:r>
    </w:p>
    <w:p w14:paraId="11C9DE4A" w14:textId="7651BA34" w:rsidR="008E0FA9" w:rsidRDefault="008E0FA9" w:rsidP="003A2525"/>
    <w:p w14:paraId="3A454BAE" w14:textId="2CCC535D" w:rsidR="00B21B6E" w:rsidRDefault="00B21B6E">
      <w:pPr>
        <w:spacing w:before="0" w:line="240" w:lineRule="auto"/>
        <w:ind w:firstLine="0"/>
        <w:jc w:val="left"/>
      </w:pPr>
      <w:r>
        <w:br w:type="page"/>
      </w:r>
    </w:p>
    <w:p w14:paraId="35A6D9C6" w14:textId="5CFD433D" w:rsidR="00B21B6E" w:rsidRDefault="00B21B6E" w:rsidP="00B21B6E">
      <w:pPr>
        <w:pStyle w:val="Heading3"/>
      </w:pPr>
      <w:bookmarkStart w:id="115" w:name="_Toc167279564"/>
      <w:r>
        <w:lastRenderedPageBreak/>
        <w:t>Quản lý hợp đồng</w:t>
      </w:r>
      <w:bookmarkEnd w:id="115"/>
    </w:p>
    <w:p w14:paraId="7B0971D8" w14:textId="16CE89DB" w:rsidR="00B21B6E" w:rsidRDefault="00B21B6E" w:rsidP="00B21B6E">
      <w:r>
        <w:t>Thêm mới hợp đồng</w:t>
      </w:r>
    </w:p>
    <w:p w14:paraId="32A56500" w14:textId="77777777" w:rsidR="00D24755" w:rsidRDefault="000B621C" w:rsidP="00D24755">
      <w:pPr>
        <w:keepNext/>
      </w:pPr>
      <w:r>
        <w:rPr>
          <w:noProof/>
        </w:rPr>
        <w:drawing>
          <wp:inline distT="0" distB="0" distL="0" distR="0" wp14:anchorId="4A06254E" wp14:editId="3555BCF4">
            <wp:extent cx="5580380" cy="615759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age-contract-create.drawio.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346160E2" w14:textId="0D53956B" w:rsidR="00B21B6E" w:rsidRPr="00D24755" w:rsidRDefault="00D24755" w:rsidP="00D24755">
      <w:pPr>
        <w:pStyle w:val="Caption"/>
        <w:rPr>
          <w:sz w:val="24"/>
        </w:rPr>
      </w:pPr>
      <w:bookmarkStart w:id="116" w:name="_Toc167322081"/>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20</w:t>
      </w:r>
      <w:r w:rsidR="001E131C">
        <w:rPr>
          <w:sz w:val="24"/>
        </w:rPr>
        <w:fldChar w:fldCharType="end"/>
      </w:r>
      <w:del w:id="117"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20</w:delText>
        </w:r>
        <w:r w:rsidR="00A024B1" w:rsidDel="00A024B1">
          <w:rPr>
            <w:sz w:val="24"/>
          </w:rPr>
          <w:fldChar w:fldCharType="end"/>
        </w:r>
      </w:del>
      <w:r w:rsidRPr="00D24755">
        <w:rPr>
          <w:sz w:val="24"/>
        </w:rPr>
        <w:t xml:space="preserve"> Biểu đồ tuần tự thêm mới hợp đồng</w:t>
      </w:r>
      <w:bookmarkEnd w:id="116"/>
    </w:p>
    <w:p w14:paraId="4230090F" w14:textId="60DE5D57" w:rsidR="006D5E33" w:rsidRDefault="006D5E33">
      <w:pPr>
        <w:spacing w:before="0" w:line="240" w:lineRule="auto"/>
        <w:ind w:firstLine="0"/>
        <w:jc w:val="left"/>
      </w:pPr>
      <w:r>
        <w:br w:type="page"/>
      </w:r>
    </w:p>
    <w:p w14:paraId="4DAFB00A" w14:textId="1754F723" w:rsidR="006D5E33" w:rsidRDefault="006D5E33" w:rsidP="006D5E33">
      <w:pPr>
        <w:ind w:firstLine="0"/>
      </w:pPr>
      <w:r>
        <w:lastRenderedPageBreak/>
        <w:t>Cập nhật hợp đồng</w:t>
      </w:r>
    </w:p>
    <w:p w14:paraId="46418825" w14:textId="77777777" w:rsidR="00D24755" w:rsidRDefault="000B621C" w:rsidP="00D24755">
      <w:pPr>
        <w:keepNext/>
        <w:ind w:firstLine="0"/>
      </w:pPr>
      <w:r>
        <w:rPr>
          <w:noProof/>
        </w:rPr>
        <w:drawing>
          <wp:inline distT="0" distB="0" distL="0" distR="0" wp14:anchorId="161D7C56" wp14:editId="7CF1BF1B">
            <wp:extent cx="5852160" cy="769144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age-contract-update.drawio.png"/>
                    <pic:cNvPicPr/>
                  </pic:nvPicPr>
                  <pic:blipFill>
                    <a:blip r:embed="rId54">
                      <a:extLst>
                        <a:ext uri="{28A0092B-C50C-407E-A947-70E740481C1C}">
                          <a14:useLocalDpi xmlns:a14="http://schemas.microsoft.com/office/drawing/2010/main" val="0"/>
                        </a:ext>
                      </a:extLst>
                    </a:blip>
                    <a:stretch>
                      <a:fillRect/>
                    </a:stretch>
                  </pic:blipFill>
                  <pic:spPr>
                    <a:xfrm>
                      <a:off x="0" y="0"/>
                      <a:ext cx="5854841" cy="7694971"/>
                    </a:xfrm>
                    <a:prstGeom prst="rect">
                      <a:avLst/>
                    </a:prstGeom>
                  </pic:spPr>
                </pic:pic>
              </a:graphicData>
            </a:graphic>
          </wp:inline>
        </w:drawing>
      </w:r>
    </w:p>
    <w:p w14:paraId="4D18932E" w14:textId="149446AA" w:rsidR="00702F7F" w:rsidRPr="00D24755" w:rsidRDefault="00D24755" w:rsidP="00D24755">
      <w:pPr>
        <w:pStyle w:val="Caption"/>
        <w:rPr>
          <w:sz w:val="24"/>
        </w:rPr>
      </w:pPr>
      <w:bookmarkStart w:id="118" w:name="_Toc167322082"/>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21</w:t>
      </w:r>
      <w:r w:rsidR="001E131C">
        <w:rPr>
          <w:sz w:val="24"/>
        </w:rPr>
        <w:fldChar w:fldCharType="end"/>
      </w:r>
      <w:del w:id="119"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21</w:delText>
        </w:r>
        <w:r w:rsidR="00A024B1" w:rsidDel="00A024B1">
          <w:rPr>
            <w:sz w:val="24"/>
          </w:rPr>
          <w:fldChar w:fldCharType="end"/>
        </w:r>
      </w:del>
      <w:r w:rsidRPr="00D24755">
        <w:rPr>
          <w:sz w:val="24"/>
        </w:rPr>
        <w:t xml:space="preserve"> Biểu đồ tuần tự cập nhật hợp đồng</w:t>
      </w:r>
      <w:bookmarkEnd w:id="118"/>
    </w:p>
    <w:p w14:paraId="42D32254" w14:textId="6FB55848" w:rsidR="00702F7F" w:rsidRDefault="00702F7F" w:rsidP="006D5E33">
      <w:pPr>
        <w:ind w:firstLine="0"/>
      </w:pPr>
      <w:r>
        <w:t>Xóa hợp đồng</w:t>
      </w:r>
    </w:p>
    <w:p w14:paraId="3CF273AB" w14:textId="77777777" w:rsidR="00D24755" w:rsidRDefault="00717E9A" w:rsidP="00D24755">
      <w:pPr>
        <w:keepNext/>
        <w:ind w:firstLine="0"/>
      </w:pPr>
      <w:r>
        <w:rPr>
          <w:noProof/>
        </w:rPr>
        <w:lastRenderedPageBreak/>
        <w:drawing>
          <wp:inline distT="0" distB="0" distL="0" distR="0" wp14:anchorId="6435D64C" wp14:editId="1DB8D130">
            <wp:extent cx="6649980" cy="7219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nage-contract-delete.drawio.png"/>
                    <pic:cNvPicPr/>
                  </pic:nvPicPr>
                  <pic:blipFill>
                    <a:blip r:embed="rId55">
                      <a:extLst>
                        <a:ext uri="{28A0092B-C50C-407E-A947-70E740481C1C}">
                          <a14:useLocalDpi xmlns:a14="http://schemas.microsoft.com/office/drawing/2010/main" val="0"/>
                        </a:ext>
                      </a:extLst>
                    </a:blip>
                    <a:stretch>
                      <a:fillRect/>
                    </a:stretch>
                  </pic:blipFill>
                  <pic:spPr>
                    <a:xfrm>
                      <a:off x="0" y="0"/>
                      <a:ext cx="6681240" cy="7253722"/>
                    </a:xfrm>
                    <a:prstGeom prst="rect">
                      <a:avLst/>
                    </a:prstGeom>
                  </pic:spPr>
                </pic:pic>
              </a:graphicData>
            </a:graphic>
          </wp:inline>
        </w:drawing>
      </w:r>
    </w:p>
    <w:p w14:paraId="38D8C975" w14:textId="01F9A2F6" w:rsidR="00702F7F" w:rsidRPr="00D24755" w:rsidRDefault="00D24755" w:rsidP="00D24755">
      <w:pPr>
        <w:pStyle w:val="Caption"/>
        <w:rPr>
          <w:sz w:val="24"/>
        </w:rPr>
      </w:pPr>
      <w:bookmarkStart w:id="120" w:name="_Toc167322083"/>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22</w:t>
      </w:r>
      <w:r w:rsidR="001E131C">
        <w:rPr>
          <w:sz w:val="24"/>
        </w:rPr>
        <w:fldChar w:fldCharType="end"/>
      </w:r>
      <w:del w:id="121"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22</w:delText>
        </w:r>
        <w:r w:rsidR="00A024B1" w:rsidDel="00A024B1">
          <w:rPr>
            <w:sz w:val="24"/>
          </w:rPr>
          <w:fldChar w:fldCharType="end"/>
        </w:r>
      </w:del>
      <w:r w:rsidRPr="00D24755">
        <w:rPr>
          <w:sz w:val="24"/>
        </w:rPr>
        <w:t xml:space="preserve"> Biều đồ tuần tự xóa hợp đồng</w:t>
      </w:r>
      <w:bookmarkEnd w:id="120"/>
    </w:p>
    <w:p w14:paraId="315BA5C3" w14:textId="4C603E63" w:rsidR="00702F7F" w:rsidRDefault="00702F7F" w:rsidP="00702F7F">
      <w:pPr>
        <w:pStyle w:val="Heading3"/>
      </w:pPr>
      <w:bookmarkStart w:id="122" w:name="_Toc167279565"/>
      <w:r>
        <w:t xml:space="preserve">Quản lý </w:t>
      </w:r>
      <w:bookmarkEnd w:id="122"/>
      <w:r w:rsidR="00E04564">
        <w:t>đợt thanh toán</w:t>
      </w:r>
    </w:p>
    <w:p w14:paraId="4271F447" w14:textId="4C19C36B" w:rsidR="00702F7F" w:rsidRDefault="00702F7F" w:rsidP="00702F7F">
      <w:r>
        <w:t>Tạo mới đợt thanh toán</w:t>
      </w:r>
    </w:p>
    <w:p w14:paraId="0C32DF9C" w14:textId="77777777" w:rsidR="00D24755" w:rsidRDefault="00717E9A" w:rsidP="00D24755">
      <w:pPr>
        <w:keepNext/>
      </w:pPr>
      <w:r>
        <w:rPr>
          <w:noProof/>
        </w:rPr>
        <w:lastRenderedPageBreak/>
        <w:drawing>
          <wp:inline distT="0" distB="0" distL="0" distR="0" wp14:anchorId="485ED527" wp14:editId="1CBF89CB">
            <wp:extent cx="5580380" cy="6073775"/>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invoice-create.drawio.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6073775"/>
                    </a:xfrm>
                    <a:prstGeom prst="rect">
                      <a:avLst/>
                    </a:prstGeom>
                  </pic:spPr>
                </pic:pic>
              </a:graphicData>
            </a:graphic>
          </wp:inline>
        </w:drawing>
      </w:r>
    </w:p>
    <w:p w14:paraId="63804D13" w14:textId="683044D5" w:rsidR="00702F7F" w:rsidRPr="00D24755" w:rsidRDefault="00D24755" w:rsidP="00D24755">
      <w:pPr>
        <w:pStyle w:val="Caption"/>
        <w:rPr>
          <w:sz w:val="24"/>
        </w:rPr>
      </w:pPr>
      <w:bookmarkStart w:id="123" w:name="_Toc167322084"/>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23</w:t>
      </w:r>
      <w:r w:rsidR="001E131C">
        <w:rPr>
          <w:sz w:val="24"/>
        </w:rPr>
        <w:fldChar w:fldCharType="end"/>
      </w:r>
      <w:del w:id="124"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23</w:delText>
        </w:r>
        <w:r w:rsidR="00A024B1" w:rsidDel="00A024B1">
          <w:rPr>
            <w:sz w:val="24"/>
          </w:rPr>
          <w:fldChar w:fldCharType="end"/>
        </w:r>
      </w:del>
      <w:r w:rsidRPr="00D24755">
        <w:rPr>
          <w:sz w:val="24"/>
        </w:rPr>
        <w:t xml:space="preserve"> Biểu đồ tuần tự thêm mới đợt thanh toán</w:t>
      </w:r>
      <w:bookmarkEnd w:id="123"/>
    </w:p>
    <w:p w14:paraId="4B309C6E" w14:textId="77777777" w:rsidR="00E80224" w:rsidRDefault="00E80224">
      <w:pPr>
        <w:spacing w:before="0" w:line="240" w:lineRule="auto"/>
        <w:ind w:firstLine="0"/>
        <w:jc w:val="left"/>
      </w:pPr>
      <w:r>
        <w:br w:type="page"/>
      </w:r>
    </w:p>
    <w:p w14:paraId="356DC50C" w14:textId="18430962" w:rsidR="00702F7F" w:rsidRDefault="00E80224" w:rsidP="00702F7F">
      <w:r>
        <w:lastRenderedPageBreak/>
        <w:t>Cập nhật thông số đợt thanh toán</w:t>
      </w:r>
    </w:p>
    <w:p w14:paraId="592D33BB" w14:textId="77777777" w:rsidR="00D24755" w:rsidRDefault="00717E9A" w:rsidP="00D24755">
      <w:pPr>
        <w:keepNext/>
      </w:pPr>
      <w:r>
        <w:rPr>
          <w:noProof/>
        </w:rPr>
        <w:drawing>
          <wp:inline distT="0" distB="0" distL="0" distR="0" wp14:anchorId="60D5F6AC" wp14:editId="67C27A35">
            <wp:extent cx="5580380" cy="77743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age-invoice-update.drawio.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7774305"/>
                    </a:xfrm>
                    <a:prstGeom prst="rect">
                      <a:avLst/>
                    </a:prstGeom>
                  </pic:spPr>
                </pic:pic>
              </a:graphicData>
            </a:graphic>
          </wp:inline>
        </w:drawing>
      </w:r>
    </w:p>
    <w:p w14:paraId="2609A051" w14:textId="67708C7A" w:rsidR="00702F7F" w:rsidRPr="00D24755" w:rsidRDefault="00D24755" w:rsidP="00D24755">
      <w:pPr>
        <w:pStyle w:val="Caption"/>
        <w:rPr>
          <w:sz w:val="24"/>
        </w:rPr>
      </w:pPr>
      <w:bookmarkStart w:id="125" w:name="_Toc167322085"/>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24</w:t>
      </w:r>
      <w:r w:rsidR="001E131C">
        <w:rPr>
          <w:sz w:val="24"/>
        </w:rPr>
        <w:fldChar w:fldCharType="end"/>
      </w:r>
      <w:del w:id="126"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24</w:delText>
        </w:r>
        <w:r w:rsidR="00A024B1" w:rsidDel="00A024B1">
          <w:rPr>
            <w:sz w:val="24"/>
          </w:rPr>
          <w:fldChar w:fldCharType="end"/>
        </w:r>
      </w:del>
      <w:r w:rsidRPr="00D24755">
        <w:rPr>
          <w:sz w:val="24"/>
        </w:rPr>
        <w:t xml:space="preserve"> Biểu đồ tuần tự cập nhật dữ liệu đợt thanh toán</w:t>
      </w:r>
      <w:bookmarkEnd w:id="125"/>
    </w:p>
    <w:p w14:paraId="22EDF3B7" w14:textId="77777777" w:rsidR="00E80224" w:rsidRDefault="00E80224" w:rsidP="00702F7F"/>
    <w:p w14:paraId="2227867C" w14:textId="460198AE" w:rsidR="00E80224" w:rsidRDefault="00E80224" w:rsidP="00702F7F">
      <w:r>
        <w:t>Xóa đợt thanh toán</w:t>
      </w:r>
    </w:p>
    <w:p w14:paraId="6063A077" w14:textId="77777777" w:rsidR="00D24755" w:rsidRDefault="00E80224" w:rsidP="00D24755">
      <w:pPr>
        <w:keepNext/>
      </w:pPr>
      <w:r>
        <w:rPr>
          <w:noProof/>
        </w:rPr>
        <w:drawing>
          <wp:inline distT="0" distB="0" distL="0" distR="0" wp14:anchorId="6EFA41C3" wp14:editId="6D9E2498">
            <wp:extent cx="5580380" cy="55270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invoice-delete.drawio.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5527040"/>
                    </a:xfrm>
                    <a:prstGeom prst="rect">
                      <a:avLst/>
                    </a:prstGeom>
                  </pic:spPr>
                </pic:pic>
              </a:graphicData>
            </a:graphic>
          </wp:inline>
        </w:drawing>
      </w:r>
    </w:p>
    <w:p w14:paraId="5ECBA83A" w14:textId="0447307B" w:rsidR="00E80224" w:rsidRPr="00D24755" w:rsidRDefault="00D24755" w:rsidP="00D24755">
      <w:pPr>
        <w:pStyle w:val="Caption"/>
        <w:rPr>
          <w:sz w:val="24"/>
        </w:rPr>
      </w:pPr>
      <w:bookmarkStart w:id="127" w:name="_Toc167322086"/>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25</w:t>
      </w:r>
      <w:r w:rsidR="001E131C">
        <w:rPr>
          <w:sz w:val="24"/>
        </w:rPr>
        <w:fldChar w:fldCharType="end"/>
      </w:r>
      <w:del w:id="128"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25</w:delText>
        </w:r>
        <w:r w:rsidR="00A024B1" w:rsidDel="00A024B1">
          <w:rPr>
            <w:sz w:val="24"/>
          </w:rPr>
          <w:fldChar w:fldCharType="end"/>
        </w:r>
      </w:del>
      <w:r w:rsidRPr="00D24755">
        <w:rPr>
          <w:sz w:val="24"/>
        </w:rPr>
        <w:t xml:space="preserve"> Biểu đồ tuần tự xóa đợt thanh toán</w:t>
      </w:r>
      <w:bookmarkEnd w:id="127"/>
    </w:p>
    <w:p w14:paraId="22389246" w14:textId="7F79A164" w:rsidR="00546453" w:rsidRDefault="00546453" w:rsidP="00546453">
      <w:pPr>
        <w:pStyle w:val="Heading2"/>
      </w:pPr>
      <w:bookmarkStart w:id="129" w:name="_Toc167279566"/>
      <w:r>
        <w:t>Biểu đồ hoạt động</w:t>
      </w:r>
      <w:bookmarkEnd w:id="129"/>
    </w:p>
    <w:p w14:paraId="1B8268AB" w14:textId="74F619CC" w:rsidR="00E3135C" w:rsidRDefault="00E3135C" w:rsidP="00E3135C">
      <w:pPr>
        <w:pStyle w:val="Heading3"/>
      </w:pPr>
      <w:r>
        <w:t>Đăng nhập</w:t>
      </w:r>
    </w:p>
    <w:p w14:paraId="77740888" w14:textId="5414C0C2" w:rsidR="00E3135C" w:rsidRDefault="00E3135C" w:rsidP="00E3135C">
      <w:r>
        <w:t>Biểu đồ hoạt động mô tả chức năng đăng nhập</w:t>
      </w:r>
    </w:p>
    <w:p w14:paraId="1DD134BF" w14:textId="77777777" w:rsidR="00A024B1" w:rsidRDefault="00E3135C" w:rsidP="00A024B1">
      <w:pPr>
        <w:keepNext/>
      </w:pPr>
      <w:r>
        <w:rPr>
          <w:noProof/>
        </w:rPr>
        <w:lastRenderedPageBreak/>
        <w:drawing>
          <wp:inline distT="0" distB="0" distL="0" distR="0" wp14:anchorId="2E05FEB4" wp14:editId="6B68A068">
            <wp:extent cx="5580380" cy="671068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g-nhap.draw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3978384D" w14:textId="26B067BC" w:rsidR="00E3135C" w:rsidRPr="00A024B1" w:rsidRDefault="00A024B1" w:rsidP="00A024B1">
      <w:pPr>
        <w:pStyle w:val="Caption"/>
        <w:rPr>
          <w:sz w:val="24"/>
        </w:rPr>
      </w:pPr>
      <w:bookmarkStart w:id="130" w:name="_Toc167322087"/>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26</w:t>
      </w:r>
      <w:r w:rsidR="001E131C">
        <w:rPr>
          <w:sz w:val="24"/>
        </w:rPr>
        <w:fldChar w:fldCharType="end"/>
      </w:r>
      <w:del w:id="131"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26</w:delText>
        </w:r>
        <w:r w:rsidDel="00A024B1">
          <w:rPr>
            <w:sz w:val="24"/>
          </w:rPr>
          <w:fldChar w:fldCharType="end"/>
        </w:r>
      </w:del>
      <w:r w:rsidRPr="00A024B1">
        <w:rPr>
          <w:sz w:val="24"/>
        </w:rPr>
        <w:t xml:space="preserve"> Biểu đồ hoạt động đăng nhập</w:t>
      </w:r>
      <w:bookmarkEnd w:id="130"/>
    </w:p>
    <w:p w14:paraId="27DEA86C" w14:textId="7CBFA00C" w:rsidR="00E3135C" w:rsidRDefault="00E3135C" w:rsidP="00E3135C">
      <w:pPr>
        <w:pStyle w:val="Heading3"/>
      </w:pPr>
      <w:r>
        <w:t>Quản lý khu trọ</w:t>
      </w:r>
    </w:p>
    <w:p w14:paraId="7DFB2263" w14:textId="42F17956" w:rsidR="00E3135C" w:rsidRDefault="00E3135C" w:rsidP="00E3135C">
      <w:r>
        <w:t>Biểu đồ hoạt động mô tả chức năng thêm mới khu trọ</w:t>
      </w:r>
    </w:p>
    <w:p w14:paraId="6996BB6A" w14:textId="77777777" w:rsidR="00A024B1" w:rsidRDefault="00F816BC" w:rsidP="00A024B1">
      <w:pPr>
        <w:keepNext/>
      </w:pPr>
      <w:r>
        <w:rPr>
          <w:noProof/>
        </w:rPr>
        <w:lastRenderedPageBreak/>
        <w:drawing>
          <wp:inline distT="0" distB="0" distL="0" distR="0" wp14:anchorId="482158D3" wp14:editId="2E651FA1">
            <wp:extent cx="5580380" cy="671068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moi.drawio.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62676FAD" w14:textId="304BCA8A" w:rsidR="00E3135C" w:rsidRPr="00A024B1" w:rsidRDefault="00A024B1" w:rsidP="00A024B1">
      <w:pPr>
        <w:pStyle w:val="Caption"/>
        <w:rPr>
          <w:sz w:val="24"/>
        </w:rPr>
      </w:pPr>
      <w:bookmarkStart w:id="132" w:name="_Toc167322088"/>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27</w:t>
      </w:r>
      <w:r w:rsidR="001E131C">
        <w:rPr>
          <w:sz w:val="24"/>
        </w:rPr>
        <w:fldChar w:fldCharType="end"/>
      </w:r>
      <w:del w:id="133"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27</w:delText>
        </w:r>
        <w:r w:rsidDel="00A024B1">
          <w:rPr>
            <w:sz w:val="24"/>
          </w:rPr>
          <w:fldChar w:fldCharType="end"/>
        </w:r>
      </w:del>
      <w:r w:rsidRPr="00A024B1">
        <w:rPr>
          <w:sz w:val="24"/>
        </w:rPr>
        <w:t xml:space="preserve"> Biểu đồ hoạt động thêm mới khu trọ</w:t>
      </w:r>
      <w:bookmarkEnd w:id="132"/>
    </w:p>
    <w:p w14:paraId="26631A37" w14:textId="6164CCCF" w:rsidR="00E3135C" w:rsidRDefault="00E3135C" w:rsidP="00E3135C">
      <w:r>
        <w:t>Biểu đồ mô tả chức năng cập nhật khu trọ</w:t>
      </w:r>
    </w:p>
    <w:p w14:paraId="15E0E9EF" w14:textId="77777777" w:rsidR="00A024B1" w:rsidRDefault="00F816BC" w:rsidP="00A024B1">
      <w:pPr>
        <w:keepNext/>
      </w:pPr>
      <w:r>
        <w:rPr>
          <w:noProof/>
        </w:rPr>
        <w:lastRenderedPageBreak/>
        <w:drawing>
          <wp:inline distT="0" distB="0" distL="0" distR="0" wp14:anchorId="202FADDB" wp14:editId="50591431">
            <wp:extent cx="5580380" cy="6703060"/>
            <wp:effectExtent l="0" t="0" r="127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drawio.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44C8AB6A" w14:textId="2CAE66D4" w:rsidR="00E3135C" w:rsidRPr="00A024B1" w:rsidRDefault="00A024B1" w:rsidP="00A024B1">
      <w:pPr>
        <w:pStyle w:val="Caption"/>
        <w:rPr>
          <w:sz w:val="24"/>
        </w:rPr>
      </w:pPr>
      <w:bookmarkStart w:id="134" w:name="_Toc167322089"/>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28</w:t>
      </w:r>
      <w:r w:rsidR="001E131C">
        <w:rPr>
          <w:sz w:val="24"/>
        </w:rPr>
        <w:fldChar w:fldCharType="end"/>
      </w:r>
      <w:del w:id="135"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28</w:delText>
        </w:r>
        <w:r w:rsidDel="00A024B1">
          <w:rPr>
            <w:sz w:val="24"/>
          </w:rPr>
          <w:fldChar w:fldCharType="end"/>
        </w:r>
      </w:del>
      <w:r w:rsidRPr="00A024B1">
        <w:rPr>
          <w:sz w:val="24"/>
        </w:rPr>
        <w:t xml:space="preserve"> Biểu đồ hoạt động cập nhật khu trọ</w:t>
      </w:r>
      <w:bookmarkEnd w:id="134"/>
    </w:p>
    <w:p w14:paraId="0E017CE3" w14:textId="7915D5B1" w:rsidR="00E3135C" w:rsidRDefault="00E3135C" w:rsidP="00E3135C">
      <w:r>
        <w:t>Biểu đồ hoạt động mô tả chức năng xóa khu trọ</w:t>
      </w:r>
    </w:p>
    <w:p w14:paraId="7535B269" w14:textId="77777777" w:rsidR="00A024B1" w:rsidRDefault="00F816BC" w:rsidP="00A024B1">
      <w:pPr>
        <w:keepNext/>
      </w:pPr>
      <w:r>
        <w:rPr>
          <w:noProof/>
        </w:rPr>
        <w:lastRenderedPageBreak/>
        <w:drawing>
          <wp:inline distT="0" distB="0" distL="0" distR="0" wp14:anchorId="6614FFCF" wp14:editId="567600C8">
            <wp:extent cx="5580380" cy="6703060"/>
            <wp:effectExtent l="0" t="0" r="127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xoa-khach.drawio.png"/>
                    <pic:cNvPicPr/>
                  </pic:nvPicPr>
                  <pic:blipFill>
                    <a:blip r:embed="rId62">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64179E03" w14:textId="4559F69F" w:rsidR="00E3135C" w:rsidRPr="00A024B1" w:rsidRDefault="00A024B1" w:rsidP="00A024B1">
      <w:pPr>
        <w:pStyle w:val="Caption"/>
        <w:rPr>
          <w:sz w:val="24"/>
        </w:rPr>
      </w:pPr>
      <w:bookmarkStart w:id="136" w:name="_Toc167322090"/>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29</w:t>
      </w:r>
      <w:r w:rsidR="001E131C">
        <w:rPr>
          <w:sz w:val="24"/>
        </w:rPr>
        <w:fldChar w:fldCharType="end"/>
      </w:r>
      <w:del w:id="137"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29</w:delText>
        </w:r>
        <w:r w:rsidDel="00A024B1">
          <w:rPr>
            <w:sz w:val="24"/>
          </w:rPr>
          <w:fldChar w:fldCharType="end"/>
        </w:r>
      </w:del>
      <w:r w:rsidRPr="00A024B1">
        <w:rPr>
          <w:sz w:val="24"/>
        </w:rPr>
        <w:t xml:space="preserve"> Biểu đồ hoạt động xóa khu trọ</w:t>
      </w:r>
      <w:bookmarkEnd w:id="136"/>
    </w:p>
    <w:p w14:paraId="779BF044" w14:textId="23091253" w:rsidR="00040F81" w:rsidRDefault="00040F81" w:rsidP="00040F81">
      <w:pPr>
        <w:pStyle w:val="Heading3"/>
      </w:pPr>
      <w:r>
        <w:t>Quản lý phòng trọ</w:t>
      </w:r>
    </w:p>
    <w:p w14:paraId="55636E3B" w14:textId="33854C10" w:rsidR="00040F81" w:rsidRDefault="00040F81" w:rsidP="00040F81">
      <w:r>
        <w:t>Biểu đồ hoạt động mô tả quy trình thêm mới phòng trọ</w:t>
      </w:r>
    </w:p>
    <w:p w14:paraId="128C783A" w14:textId="77777777" w:rsidR="00A024B1" w:rsidRDefault="00F37486" w:rsidP="00A024B1">
      <w:pPr>
        <w:keepNext/>
      </w:pPr>
      <w:r>
        <w:rPr>
          <w:noProof/>
        </w:rPr>
        <w:lastRenderedPageBreak/>
        <w:drawing>
          <wp:inline distT="0" distB="0" distL="0" distR="0" wp14:anchorId="4795C252" wp14:editId="3A52DCAB">
            <wp:extent cx="5580380" cy="671068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hem-moi.drawio.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6288C1F2" w14:textId="34A377B5" w:rsidR="00040F81" w:rsidRPr="00A024B1" w:rsidRDefault="00A024B1" w:rsidP="00A024B1">
      <w:pPr>
        <w:pStyle w:val="Caption"/>
        <w:rPr>
          <w:sz w:val="24"/>
        </w:rPr>
      </w:pPr>
      <w:bookmarkStart w:id="138" w:name="_Toc167322091"/>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30</w:t>
      </w:r>
      <w:r w:rsidR="001E131C">
        <w:rPr>
          <w:sz w:val="24"/>
        </w:rPr>
        <w:fldChar w:fldCharType="end"/>
      </w:r>
      <w:del w:id="139"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30</w:delText>
        </w:r>
        <w:r w:rsidDel="00A024B1">
          <w:rPr>
            <w:sz w:val="24"/>
          </w:rPr>
          <w:fldChar w:fldCharType="end"/>
        </w:r>
      </w:del>
      <w:r w:rsidRPr="00A024B1">
        <w:rPr>
          <w:sz w:val="24"/>
        </w:rPr>
        <w:t xml:space="preserve"> Biểu đồ hoạt động thêm mới phòng trọ</w:t>
      </w:r>
      <w:bookmarkEnd w:id="138"/>
    </w:p>
    <w:p w14:paraId="0653EB1B" w14:textId="39A07383" w:rsidR="00040F81" w:rsidRDefault="00040F81" w:rsidP="00040F81">
      <w:r>
        <w:t>Biểu đồ hoạt động mô tả quy trình cập nhật phòng trọ</w:t>
      </w:r>
    </w:p>
    <w:p w14:paraId="3B9EE6F7" w14:textId="77777777" w:rsidR="00A024B1" w:rsidRDefault="00F37486" w:rsidP="00A024B1">
      <w:pPr>
        <w:keepNext/>
      </w:pPr>
      <w:r>
        <w:rPr>
          <w:noProof/>
        </w:rPr>
        <w:lastRenderedPageBreak/>
        <w:drawing>
          <wp:inline distT="0" distB="0" distL="0" distR="0" wp14:anchorId="4859178B" wp14:editId="713DA66D">
            <wp:extent cx="5580380" cy="6703060"/>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p-nhat.drawio.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69F6BC3E" w14:textId="6DA94065" w:rsidR="00040F81" w:rsidRPr="001E131C" w:rsidRDefault="00A024B1" w:rsidP="00A024B1">
      <w:pPr>
        <w:pStyle w:val="Caption"/>
        <w:rPr>
          <w:sz w:val="24"/>
        </w:rPr>
      </w:pPr>
      <w:bookmarkStart w:id="140" w:name="_Toc167322092"/>
      <w:r w:rsidRPr="001E131C">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31</w:t>
      </w:r>
      <w:r w:rsidR="001E131C">
        <w:rPr>
          <w:sz w:val="24"/>
        </w:rPr>
        <w:fldChar w:fldCharType="end"/>
      </w:r>
      <w:del w:id="141" w:author="Nhân Phạm" w:date="2024-05-23T01:47:00Z">
        <w:r w:rsidRPr="001E131C" w:rsidDel="00A024B1">
          <w:rPr>
            <w:sz w:val="24"/>
          </w:rPr>
          <w:fldChar w:fldCharType="begin"/>
        </w:r>
        <w:r w:rsidRPr="001E131C" w:rsidDel="00A024B1">
          <w:rPr>
            <w:sz w:val="24"/>
          </w:rPr>
          <w:delInstrText xml:space="preserve"> STYLEREF 1 \s </w:delInstrText>
        </w:r>
        <w:r w:rsidRPr="001E131C" w:rsidDel="00A024B1">
          <w:rPr>
            <w:sz w:val="24"/>
          </w:rPr>
          <w:fldChar w:fldCharType="separate"/>
        </w:r>
        <w:r w:rsidRPr="001E131C" w:rsidDel="00A024B1">
          <w:rPr>
            <w:noProof/>
            <w:sz w:val="24"/>
          </w:rPr>
          <w:delText>3</w:delText>
        </w:r>
        <w:r w:rsidRPr="001E131C" w:rsidDel="00A024B1">
          <w:rPr>
            <w:sz w:val="24"/>
          </w:rPr>
          <w:fldChar w:fldCharType="end"/>
        </w:r>
        <w:r w:rsidRPr="001E131C" w:rsidDel="00A024B1">
          <w:rPr>
            <w:sz w:val="24"/>
          </w:rPr>
          <w:noBreakHyphen/>
        </w:r>
        <w:r w:rsidRPr="001E131C" w:rsidDel="00A024B1">
          <w:rPr>
            <w:sz w:val="24"/>
          </w:rPr>
          <w:fldChar w:fldCharType="begin"/>
        </w:r>
        <w:r w:rsidRPr="001E131C" w:rsidDel="00A024B1">
          <w:rPr>
            <w:sz w:val="24"/>
          </w:rPr>
          <w:delInstrText xml:space="preserve"> SEQ Hình \* ARABIC \s 1 </w:delInstrText>
        </w:r>
        <w:r w:rsidRPr="001E131C" w:rsidDel="00A024B1">
          <w:rPr>
            <w:sz w:val="24"/>
          </w:rPr>
          <w:fldChar w:fldCharType="separate"/>
        </w:r>
        <w:r w:rsidRPr="001E131C" w:rsidDel="00A024B1">
          <w:rPr>
            <w:noProof/>
            <w:sz w:val="24"/>
          </w:rPr>
          <w:delText>31</w:delText>
        </w:r>
        <w:r w:rsidRPr="001E131C" w:rsidDel="00A024B1">
          <w:rPr>
            <w:sz w:val="24"/>
          </w:rPr>
          <w:fldChar w:fldCharType="end"/>
        </w:r>
      </w:del>
      <w:r w:rsidRPr="001E131C">
        <w:rPr>
          <w:sz w:val="24"/>
        </w:rPr>
        <w:t xml:space="preserve"> Biểu đồ hoạt động cập nhật khu trọ</w:t>
      </w:r>
      <w:bookmarkEnd w:id="140"/>
    </w:p>
    <w:p w14:paraId="5D529A6B" w14:textId="6AA867DB" w:rsidR="00040F81" w:rsidRDefault="00040F81" w:rsidP="00040F81">
      <w:r>
        <w:t>Biểu đồ hoạt động mô tả quy trình xóa phòng trọ</w:t>
      </w:r>
    </w:p>
    <w:p w14:paraId="477604FC" w14:textId="77777777" w:rsidR="00A024B1" w:rsidRDefault="00F37486" w:rsidP="00A024B1">
      <w:pPr>
        <w:keepNext/>
      </w:pPr>
      <w:r>
        <w:rPr>
          <w:noProof/>
        </w:rPr>
        <w:lastRenderedPageBreak/>
        <w:drawing>
          <wp:inline distT="0" distB="0" distL="0" distR="0" wp14:anchorId="01C5A5ED" wp14:editId="4911DE0D">
            <wp:extent cx="5580380" cy="6703060"/>
            <wp:effectExtent l="0" t="0" r="127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xoa-khach.drawio.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3E374D97" w14:textId="611D98EB" w:rsidR="00040F81" w:rsidRPr="00A024B1" w:rsidRDefault="00A024B1" w:rsidP="00A024B1">
      <w:pPr>
        <w:pStyle w:val="Caption"/>
        <w:rPr>
          <w:sz w:val="24"/>
        </w:rPr>
      </w:pPr>
      <w:bookmarkStart w:id="142" w:name="_Toc167322093"/>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32</w:t>
      </w:r>
      <w:r w:rsidR="001E131C">
        <w:rPr>
          <w:sz w:val="24"/>
        </w:rPr>
        <w:fldChar w:fldCharType="end"/>
      </w:r>
      <w:del w:id="143"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32</w:delText>
        </w:r>
        <w:r w:rsidDel="00A024B1">
          <w:rPr>
            <w:sz w:val="24"/>
          </w:rPr>
          <w:fldChar w:fldCharType="end"/>
        </w:r>
      </w:del>
      <w:r w:rsidRPr="00A024B1">
        <w:rPr>
          <w:sz w:val="24"/>
        </w:rPr>
        <w:t xml:space="preserve"> Biểu đồ hoạt động xóa phòng trọ</w:t>
      </w:r>
      <w:bookmarkEnd w:id="142"/>
    </w:p>
    <w:p w14:paraId="6128C342" w14:textId="3C82C784" w:rsidR="00040F81" w:rsidRDefault="00040F81" w:rsidP="00040F81">
      <w:pPr>
        <w:pStyle w:val="Heading3"/>
      </w:pPr>
      <w:r>
        <w:t>Quản lý khách thuê</w:t>
      </w:r>
    </w:p>
    <w:p w14:paraId="580F0D4E" w14:textId="0D004EB6" w:rsidR="00040F81" w:rsidRDefault="00040F81" w:rsidP="00040F81">
      <w:r>
        <w:t>Biểu đồ hoạt động mô tả quy trình thêm mới khách thuê</w:t>
      </w:r>
    </w:p>
    <w:p w14:paraId="16E8F29D" w14:textId="77777777" w:rsidR="00A024B1" w:rsidRDefault="00F37486" w:rsidP="00A024B1">
      <w:pPr>
        <w:keepNext/>
      </w:pPr>
      <w:r>
        <w:rPr>
          <w:noProof/>
        </w:rPr>
        <w:lastRenderedPageBreak/>
        <w:drawing>
          <wp:inline distT="0" distB="0" distL="0" distR="0" wp14:anchorId="2DCA7368" wp14:editId="1EE4D402">
            <wp:extent cx="5580380" cy="671068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hem-moi.drawio.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547E5143" w14:textId="1957AEA7" w:rsidR="00040F81" w:rsidRPr="00A024B1" w:rsidRDefault="00A024B1" w:rsidP="00A024B1">
      <w:pPr>
        <w:pStyle w:val="Caption"/>
        <w:rPr>
          <w:sz w:val="24"/>
        </w:rPr>
      </w:pPr>
      <w:bookmarkStart w:id="144" w:name="_Toc167322094"/>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33</w:t>
      </w:r>
      <w:r w:rsidR="001E131C">
        <w:rPr>
          <w:sz w:val="24"/>
        </w:rPr>
        <w:fldChar w:fldCharType="end"/>
      </w:r>
      <w:del w:id="145"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33</w:delText>
        </w:r>
        <w:r w:rsidDel="00A024B1">
          <w:rPr>
            <w:sz w:val="24"/>
          </w:rPr>
          <w:fldChar w:fldCharType="end"/>
        </w:r>
      </w:del>
      <w:r w:rsidRPr="00A024B1">
        <w:rPr>
          <w:sz w:val="24"/>
        </w:rPr>
        <w:t xml:space="preserve"> Biểu đồ hoạt động thêm mới khách thuê</w:t>
      </w:r>
      <w:bookmarkEnd w:id="144"/>
    </w:p>
    <w:p w14:paraId="0D59A36F" w14:textId="5B3E43E8" w:rsidR="00040F81" w:rsidRDefault="00040F81" w:rsidP="00040F81">
      <w:r>
        <w:t>Biểu đồ hoạt động mô tả quy trình cập nhật khách thuê</w:t>
      </w:r>
    </w:p>
    <w:p w14:paraId="23BCDFEE" w14:textId="77777777" w:rsidR="00A024B1" w:rsidRDefault="00F37486" w:rsidP="00A024B1">
      <w:pPr>
        <w:keepNext/>
      </w:pPr>
      <w:r>
        <w:rPr>
          <w:noProof/>
        </w:rPr>
        <w:lastRenderedPageBreak/>
        <w:drawing>
          <wp:inline distT="0" distB="0" distL="0" distR="0" wp14:anchorId="7EBBD04C" wp14:editId="46FD1263">
            <wp:extent cx="5580380" cy="6703060"/>
            <wp:effectExtent l="0" t="0" r="127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nhat.drawio.png"/>
                    <pic:cNvPicPr/>
                  </pic:nvPicPr>
                  <pic:blipFill>
                    <a:blip r:embed="rId67">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6CBE4A88" w14:textId="575A42D8" w:rsidR="00040F81" w:rsidRPr="00A024B1" w:rsidRDefault="00A024B1" w:rsidP="00A024B1">
      <w:pPr>
        <w:pStyle w:val="Caption"/>
        <w:rPr>
          <w:sz w:val="24"/>
        </w:rPr>
      </w:pPr>
      <w:bookmarkStart w:id="146" w:name="_Toc167322095"/>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34</w:t>
      </w:r>
      <w:r w:rsidR="001E131C">
        <w:rPr>
          <w:sz w:val="24"/>
        </w:rPr>
        <w:fldChar w:fldCharType="end"/>
      </w:r>
      <w:del w:id="147"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34</w:delText>
        </w:r>
        <w:r w:rsidDel="00A024B1">
          <w:rPr>
            <w:sz w:val="24"/>
          </w:rPr>
          <w:fldChar w:fldCharType="end"/>
        </w:r>
      </w:del>
      <w:r w:rsidRPr="00A024B1">
        <w:rPr>
          <w:sz w:val="24"/>
        </w:rPr>
        <w:t xml:space="preserve"> Biểu đồ hoạt động cập nhật khách thuê</w:t>
      </w:r>
      <w:bookmarkEnd w:id="146"/>
    </w:p>
    <w:p w14:paraId="62C2A43D" w14:textId="6A8F55C6" w:rsidR="00040F81" w:rsidRDefault="00040F81" w:rsidP="00040F81">
      <w:r>
        <w:t>Biểu đồ hoạt động mô tả quy trình xóa khách thuê</w:t>
      </w:r>
    </w:p>
    <w:p w14:paraId="3CB9FF1C" w14:textId="77777777" w:rsidR="00A024B1" w:rsidRDefault="00F37486" w:rsidP="00A024B1">
      <w:pPr>
        <w:keepNext/>
      </w:pPr>
      <w:r>
        <w:rPr>
          <w:noProof/>
        </w:rPr>
        <w:lastRenderedPageBreak/>
        <w:drawing>
          <wp:inline distT="0" distB="0" distL="0" distR="0" wp14:anchorId="368C78D7" wp14:editId="3C46C504">
            <wp:extent cx="5580380" cy="6703060"/>
            <wp:effectExtent l="0" t="0" r="127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xoa-khach.drawio.png"/>
                    <pic:cNvPicPr/>
                  </pic:nvPicPr>
                  <pic:blipFill>
                    <a:blip r:embed="rId68">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04D7EC42" w14:textId="3374FBAD" w:rsidR="00040F81" w:rsidRPr="00A024B1" w:rsidRDefault="00A024B1" w:rsidP="00A024B1">
      <w:pPr>
        <w:pStyle w:val="Caption"/>
        <w:rPr>
          <w:sz w:val="24"/>
        </w:rPr>
      </w:pPr>
      <w:bookmarkStart w:id="148" w:name="_Toc167322096"/>
      <w:r w:rsidRPr="00A024B1">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35</w:t>
      </w:r>
      <w:r w:rsidR="001E131C">
        <w:rPr>
          <w:sz w:val="24"/>
        </w:rPr>
        <w:fldChar w:fldCharType="end"/>
      </w:r>
      <w:del w:id="149" w:author="Nhân Phạm" w:date="2024-05-23T01:47:00Z">
        <w:r w:rsidDel="00A024B1">
          <w:rPr>
            <w:sz w:val="24"/>
          </w:rPr>
          <w:fldChar w:fldCharType="begin"/>
        </w:r>
        <w:r w:rsidDel="00A024B1">
          <w:rPr>
            <w:sz w:val="24"/>
          </w:rPr>
          <w:delInstrText xml:space="preserve"> STYLEREF 1 \s </w:delInstrText>
        </w:r>
        <w:r w:rsidDel="00A024B1">
          <w:rPr>
            <w:sz w:val="24"/>
          </w:rPr>
          <w:fldChar w:fldCharType="separate"/>
        </w:r>
        <w:r w:rsidDel="00A024B1">
          <w:rPr>
            <w:noProof/>
            <w:sz w:val="24"/>
          </w:rPr>
          <w:delText>3</w:delText>
        </w:r>
        <w:r w:rsidDel="00A024B1">
          <w:rPr>
            <w:sz w:val="24"/>
          </w:rPr>
          <w:fldChar w:fldCharType="end"/>
        </w:r>
        <w:r w:rsidDel="00A024B1">
          <w:rPr>
            <w:sz w:val="24"/>
          </w:rPr>
          <w:noBreakHyphen/>
        </w:r>
        <w:r w:rsidDel="00A024B1">
          <w:rPr>
            <w:sz w:val="24"/>
          </w:rPr>
          <w:fldChar w:fldCharType="begin"/>
        </w:r>
        <w:r w:rsidDel="00A024B1">
          <w:rPr>
            <w:sz w:val="24"/>
          </w:rPr>
          <w:delInstrText xml:space="preserve"> SEQ Hình \* ARABIC \s 1 </w:delInstrText>
        </w:r>
        <w:r w:rsidDel="00A024B1">
          <w:rPr>
            <w:sz w:val="24"/>
          </w:rPr>
          <w:fldChar w:fldCharType="separate"/>
        </w:r>
        <w:r w:rsidDel="00A024B1">
          <w:rPr>
            <w:noProof/>
            <w:sz w:val="24"/>
          </w:rPr>
          <w:delText>35</w:delText>
        </w:r>
        <w:r w:rsidDel="00A024B1">
          <w:rPr>
            <w:sz w:val="24"/>
          </w:rPr>
          <w:fldChar w:fldCharType="end"/>
        </w:r>
      </w:del>
      <w:r w:rsidRPr="00A024B1">
        <w:rPr>
          <w:sz w:val="24"/>
        </w:rPr>
        <w:t xml:space="preserve"> Biểu đồ hoạt động xóa khách thuê</w:t>
      </w:r>
      <w:bookmarkEnd w:id="148"/>
    </w:p>
    <w:p w14:paraId="7090697F" w14:textId="7935208F" w:rsidR="00431A2D" w:rsidRDefault="00431A2D" w:rsidP="00431A2D">
      <w:pPr>
        <w:pStyle w:val="Heading3"/>
      </w:pPr>
      <w:r>
        <w:t>Quản lý hợp đồng</w:t>
      </w:r>
    </w:p>
    <w:p w14:paraId="483E094C" w14:textId="460FA193" w:rsidR="00431A2D" w:rsidRDefault="00431A2D" w:rsidP="00431A2D">
      <w:r>
        <w:t>Biểu đồ hoạt động mô tả quy trình thêm mới hợp đồng</w:t>
      </w:r>
    </w:p>
    <w:p w14:paraId="03B80E82" w14:textId="77777777" w:rsidR="00A024B1" w:rsidRDefault="00F37486" w:rsidP="00A024B1">
      <w:pPr>
        <w:keepNext/>
      </w:pPr>
      <w:r>
        <w:rPr>
          <w:noProof/>
        </w:rPr>
        <w:lastRenderedPageBreak/>
        <w:drawing>
          <wp:inline distT="0" distB="0" distL="0" distR="0" wp14:anchorId="66146013" wp14:editId="5247DF3F">
            <wp:extent cx="5580380" cy="671068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hem-moi.drawio.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0EF77351" w14:textId="765456D3" w:rsidR="00431A2D" w:rsidRPr="00A024B1" w:rsidRDefault="00A024B1" w:rsidP="00A024B1">
      <w:pPr>
        <w:pStyle w:val="Caption"/>
        <w:rPr>
          <w:sz w:val="24"/>
          <w:rPrChange w:id="150" w:author="Nhân Phạm" w:date="2024-05-23T01:47:00Z">
            <w:rPr/>
          </w:rPrChange>
        </w:rPr>
      </w:pPr>
      <w:bookmarkStart w:id="151" w:name="_Toc167322097"/>
      <w:r w:rsidRPr="00A024B1">
        <w:rPr>
          <w:sz w:val="24"/>
          <w:rPrChange w:id="152" w:author="Nhân Phạm" w:date="2024-05-23T01:47:00Z">
            <w:rPr/>
          </w:rPrChange>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36</w:t>
      </w:r>
      <w:r w:rsidR="001E131C">
        <w:rPr>
          <w:sz w:val="24"/>
        </w:rPr>
        <w:fldChar w:fldCharType="end"/>
      </w:r>
      <w:del w:id="153" w:author="Nhân Phạm" w:date="2024-05-23T01:47:00Z">
        <w:r w:rsidRPr="00A024B1" w:rsidDel="00A024B1">
          <w:rPr>
            <w:sz w:val="24"/>
            <w:rPrChange w:id="154" w:author="Nhân Phạm" w:date="2024-05-23T01:47:00Z">
              <w:rPr/>
            </w:rPrChange>
          </w:rPr>
          <w:fldChar w:fldCharType="begin"/>
        </w:r>
        <w:r w:rsidRPr="00A024B1" w:rsidDel="00A024B1">
          <w:rPr>
            <w:sz w:val="24"/>
            <w:rPrChange w:id="155" w:author="Nhân Phạm" w:date="2024-05-23T01:47:00Z">
              <w:rPr/>
            </w:rPrChange>
          </w:rPr>
          <w:delInstrText xml:space="preserve"> STYLEREF 1 \s </w:delInstrText>
        </w:r>
        <w:r w:rsidRPr="00A024B1" w:rsidDel="00A024B1">
          <w:rPr>
            <w:sz w:val="24"/>
            <w:rPrChange w:id="156" w:author="Nhân Phạm" w:date="2024-05-23T01:47:00Z">
              <w:rPr/>
            </w:rPrChange>
          </w:rPr>
          <w:fldChar w:fldCharType="separate"/>
        </w:r>
        <w:r w:rsidRPr="00A024B1" w:rsidDel="00A024B1">
          <w:rPr>
            <w:noProof/>
            <w:sz w:val="24"/>
            <w:rPrChange w:id="157" w:author="Nhân Phạm" w:date="2024-05-23T01:47:00Z">
              <w:rPr>
                <w:noProof/>
              </w:rPr>
            </w:rPrChange>
          </w:rPr>
          <w:delText>3</w:delText>
        </w:r>
        <w:r w:rsidRPr="00A024B1" w:rsidDel="00A024B1">
          <w:rPr>
            <w:sz w:val="24"/>
            <w:rPrChange w:id="158" w:author="Nhân Phạm" w:date="2024-05-23T01:47:00Z">
              <w:rPr/>
            </w:rPrChange>
          </w:rPr>
          <w:fldChar w:fldCharType="end"/>
        </w:r>
        <w:r w:rsidRPr="00A024B1" w:rsidDel="00A024B1">
          <w:rPr>
            <w:sz w:val="24"/>
            <w:rPrChange w:id="159" w:author="Nhân Phạm" w:date="2024-05-23T01:47:00Z">
              <w:rPr/>
            </w:rPrChange>
          </w:rPr>
          <w:noBreakHyphen/>
        </w:r>
        <w:r w:rsidRPr="00A024B1" w:rsidDel="00A024B1">
          <w:rPr>
            <w:sz w:val="24"/>
            <w:rPrChange w:id="160" w:author="Nhân Phạm" w:date="2024-05-23T01:47:00Z">
              <w:rPr/>
            </w:rPrChange>
          </w:rPr>
          <w:fldChar w:fldCharType="begin"/>
        </w:r>
        <w:r w:rsidRPr="00A024B1" w:rsidDel="00A024B1">
          <w:rPr>
            <w:sz w:val="24"/>
            <w:rPrChange w:id="161" w:author="Nhân Phạm" w:date="2024-05-23T01:47:00Z">
              <w:rPr/>
            </w:rPrChange>
          </w:rPr>
          <w:delInstrText xml:space="preserve"> SEQ Hình \* ARABIC \s 1 </w:delInstrText>
        </w:r>
        <w:r w:rsidRPr="00A024B1" w:rsidDel="00A024B1">
          <w:rPr>
            <w:sz w:val="24"/>
            <w:rPrChange w:id="162" w:author="Nhân Phạm" w:date="2024-05-23T01:47:00Z">
              <w:rPr/>
            </w:rPrChange>
          </w:rPr>
          <w:fldChar w:fldCharType="separate"/>
        </w:r>
        <w:r w:rsidRPr="00A024B1" w:rsidDel="00A024B1">
          <w:rPr>
            <w:noProof/>
            <w:sz w:val="24"/>
            <w:rPrChange w:id="163" w:author="Nhân Phạm" w:date="2024-05-23T01:47:00Z">
              <w:rPr>
                <w:noProof/>
              </w:rPr>
            </w:rPrChange>
          </w:rPr>
          <w:delText>36</w:delText>
        </w:r>
        <w:r w:rsidRPr="00A024B1" w:rsidDel="00A024B1">
          <w:rPr>
            <w:sz w:val="24"/>
            <w:rPrChange w:id="164" w:author="Nhân Phạm" w:date="2024-05-23T01:47:00Z">
              <w:rPr/>
            </w:rPrChange>
          </w:rPr>
          <w:fldChar w:fldCharType="end"/>
        </w:r>
      </w:del>
      <w:r w:rsidRPr="00A024B1">
        <w:rPr>
          <w:sz w:val="24"/>
          <w:rPrChange w:id="165" w:author="Nhân Phạm" w:date="2024-05-23T01:47:00Z">
            <w:rPr/>
          </w:rPrChange>
        </w:rPr>
        <w:t xml:space="preserve"> Biểu đồ hoạt động thêm mới hợp đồng</w:t>
      </w:r>
      <w:bookmarkEnd w:id="151"/>
    </w:p>
    <w:p w14:paraId="33CC42BF" w14:textId="66AF9926" w:rsidR="00565A97" w:rsidRDefault="00565A97" w:rsidP="00431A2D">
      <w:r>
        <w:t>Biểu đồ hoạt động mô tả quy trình xóa hợp đồng</w:t>
      </w:r>
    </w:p>
    <w:p w14:paraId="60050354" w14:textId="77777777" w:rsidR="00A024B1" w:rsidRDefault="00F37486">
      <w:pPr>
        <w:keepNext/>
        <w:rPr>
          <w:ins w:id="166" w:author="Nhân Phạm" w:date="2024-05-23T01:47:00Z"/>
        </w:rPr>
        <w:pPrChange w:id="167" w:author="Nhân Phạm" w:date="2024-05-23T01:47:00Z">
          <w:pPr/>
        </w:pPrChange>
      </w:pPr>
      <w:r>
        <w:rPr>
          <w:noProof/>
        </w:rPr>
        <w:lastRenderedPageBreak/>
        <w:drawing>
          <wp:inline distT="0" distB="0" distL="0" distR="0" wp14:anchorId="397141FC" wp14:editId="1F176C2A">
            <wp:extent cx="5580380" cy="6703060"/>
            <wp:effectExtent l="0" t="0" r="127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xoa-khach.drawio.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2A4C55F8" w14:textId="0C35A9F7" w:rsidR="00F37486" w:rsidRPr="00AB7A4C" w:rsidRDefault="00A024B1">
      <w:pPr>
        <w:pStyle w:val="Caption"/>
        <w:pPrChange w:id="168" w:author="Nhân Phạm" w:date="2024-05-23T01:47:00Z">
          <w:pPr/>
        </w:pPrChange>
      </w:pPr>
      <w:bookmarkStart w:id="169" w:name="_Toc167322098"/>
      <w:ins w:id="170" w:author="Nhân Phạm" w:date="2024-05-23T01:47:00Z">
        <w:r w:rsidRPr="00A024B1">
          <w:rPr>
            <w:sz w:val="24"/>
            <w:rPrChange w:id="171" w:author="Nhân Phạm" w:date="2024-05-23T01:47:00Z">
              <w:rPr>
                <w:bCs/>
              </w:rPr>
            </w:rPrChange>
          </w:rPr>
          <w:t xml:space="preserve">Hình </w:t>
        </w:r>
      </w:ins>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37</w:t>
      </w:r>
      <w:r w:rsidR="001E131C">
        <w:rPr>
          <w:sz w:val="24"/>
        </w:rPr>
        <w:fldChar w:fldCharType="end"/>
      </w:r>
      <w:ins w:id="172" w:author="Nhân Phạm" w:date="2024-05-23T01:47:00Z">
        <w:r w:rsidRPr="00A024B1">
          <w:rPr>
            <w:sz w:val="24"/>
            <w:rPrChange w:id="173" w:author="Nhân Phạm" w:date="2024-05-23T01:47:00Z">
              <w:rPr>
                <w:bCs/>
              </w:rPr>
            </w:rPrChange>
          </w:rPr>
          <w:t xml:space="preserve"> Biểu đồ hoạt động xóa hợp đồng</w:t>
        </w:r>
      </w:ins>
      <w:bookmarkEnd w:id="169"/>
    </w:p>
    <w:p w14:paraId="58379081" w14:textId="78964AE0" w:rsidR="00565A97" w:rsidRDefault="00565A97" w:rsidP="00431A2D"/>
    <w:p w14:paraId="16CAB814" w14:textId="32AE980A" w:rsidR="00565A97" w:rsidRDefault="00565A97" w:rsidP="00565A97">
      <w:pPr>
        <w:pStyle w:val="Heading3"/>
      </w:pPr>
      <w:r>
        <w:t>Quản lý đợt thanh toán</w:t>
      </w:r>
    </w:p>
    <w:p w14:paraId="5529765C" w14:textId="29E1403E" w:rsidR="00565A97" w:rsidRDefault="00565A97" w:rsidP="00431A2D">
      <w:r>
        <w:t>Biểu đồ hoạt động mô tả quy trình thêm mới đợt thanh toán</w:t>
      </w:r>
    </w:p>
    <w:p w14:paraId="4AF1C182" w14:textId="52514CD5" w:rsidR="00A024B1" w:rsidRDefault="001E131C">
      <w:pPr>
        <w:keepNext/>
        <w:rPr>
          <w:ins w:id="174" w:author="Nhân Phạm" w:date="2024-05-23T01:48:00Z"/>
        </w:rPr>
        <w:pPrChange w:id="175" w:author="Nhân Phạm" w:date="2024-05-23T01:48:00Z">
          <w:pPr/>
        </w:pPrChange>
      </w:pPr>
      <w:r>
        <w:rPr>
          <w:noProof/>
        </w:rPr>
        <w:lastRenderedPageBreak/>
        <w:drawing>
          <wp:inline distT="0" distB="0" distL="0" distR="0" wp14:anchorId="13FD57A1" wp14:editId="16E5660F">
            <wp:extent cx="5580380" cy="671068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hem-moi.drawio.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6F0B91B2" w14:textId="3216A22B" w:rsidR="00565A97" w:rsidRPr="001D3678" w:rsidRDefault="00A024B1" w:rsidP="001D3678">
      <w:pPr>
        <w:pStyle w:val="Caption"/>
        <w:rPr>
          <w:sz w:val="24"/>
        </w:rPr>
      </w:pPr>
      <w:bookmarkStart w:id="176" w:name="_Toc167322099"/>
      <w:ins w:id="177" w:author="Nhân Phạm" w:date="2024-05-23T01:48:00Z">
        <w:r w:rsidRPr="001D3678">
          <w:rPr>
            <w:sz w:val="24"/>
          </w:rPr>
          <w:t xml:space="preserve">Hình </w:t>
        </w:r>
      </w:ins>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38</w:t>
      </w:r>
      <w:r w:rsidR="001E131C">
        <w:rPr>
          <w:sz w:val="24"/>
        </w:rPr>
        <w:fldChar w:fldCharType="end"/>
      </w:r>
      <w:ins w:id="178" w:author="Nhân Phạm" w:date="2024-05-23T01:48:00Z">
        <w:r w:rsidRPr="001D3678">
          <w:rPr>
            <w:sz w:val="24"/>
          </w:rPr>
          <w:t xml:space="preserve"> Biểu đồ hoạt động thêm mới đợt thanh toán</w:t>
        </w:r>
      </w:ins>
      <w:bookmarkEnd w:id="176"/>
    </w:p>
    <w:p w14:paraId="47BA471B" w14:textId="52581423" w:rsidR="00565A97" w:rsidRDefault="00565A97" w:rsidP="00431A2D">
      <w:r>
        <w:t>Biểu đồ hoạt động nhập thông tin thanh toán</w:t>
      </w:r>
    </w:p>
    <w:p w14:paraId="2DB62C52" w14:textId="77777777" w:rsidR="001E131C" w:rsidRDefault="001E131C" w:rsidP="001E131C">
      <w:pPr>
        <w:keepNext/>
      </w:pPr>
      <w:r>
        <w:rPr>
          <w:noProof/>
        </w:rPr>
        <w:lastRenderedPageBreak/>
        <w:drawing>
          <wp:inline distT="0" distB="0" distL="0" distR="0" wp14:anchorId="4183D05D" wp14:editId="7B06543D">
            <wp:extent cx="5580380" cy="6703060"/>
            <wp:effectExtent l="0" t="0" r="127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ap-nhat.drawio.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5E8FEBDB" w14:textId="4E6FA786" w:rsidR="00565A97" w:rsidRPr="001E131C" w:rsidRDefault="001E131C" w:rsidP="001E131C">
      <w:pPr>
        <w:pStyle w:val="Caption"/>
        <w:rPr>
          <w:sz w:val="24"/>
        </w:rPr>
      </w:pPr>
      <w:bookmarkStart w:id="179" w:name="_Toc167322100"/>
      <w:r w:rsidRPr="001E131C">
        <w:rPr>
          <w:sz w:val="24"/>
        </w:rPr>
        <w:t xml:space="preserve">Hình </w:t>
      </w:r>
      <w:r w:rsidRPr="001E131C">
        <w:rPr>
          <w:sz w:val="24"/>
        </w:rPr>
        <w:fldChar w:fldCharType="begin"/>
      </w:r>
      <w:r w:rsidRPr="001E131C">
        <w:rPr>
          <w:sz w:val="24"/>
        </w:rPr>
        <w:instrText xml:space="preserve"> STYLEREF 1 \s </w:instrText>
      </w:r>
      <w:r w:rsidRPr="001E131C">
        <w:rPr>
          <w:sz w:val="24"/>
        </w:rPr>
        <w:fldChar w:fldCharType="separate"/>
      </w:r>
      <w:r w:rsidRPr="001E131C">
        <w:rPr>
          <w:noProof/>
          <w:sz w:val="24"/>
        </w:rPr>
        <w:t>3</w:t>
      </w:r>
      <w:r w:rsidRPr="001E131C">
        <w:rPr>
          <w:sz w:val="24"/>
        </w:rPr>
        <w:fldChar w:fldCharType="end"/>
      </w:r>
      <w:r w:rsidRPr="001E131C">
        <w:rPr>
          <w:sz w:val="24"/>
        </w:rPr>
        <w:noBreakHyphen/>
      </w:r>
      <w:r w:rsidRPr="001E131C">
        <w:rPr>
          <w:sz w:val="24"/>
        </w:rPr>
        <w:fldChar w:fldCharType="begin"/>
      </w:r>
      <w:r w:rsidRPr="001E131C">
        <w:rPr>
          <w:sz w:val="24"/>
        </w:rPr>
        <w:instrText xml:space="preserve"> SEQ Hình \* ARABIC \s 1 </w:instrText>
      </w:r>
      <w:r w:rsidRPr="001E131C">
        <w:rPr>
          <w:sz w:val="24"/>
        </w:rPr>
        <w:fldChar w:fldCharType="separate"/>
      </w:r>
      <w:r w:rsidRPr="001E131C">
        <w:rPr>
          <w:noProof/>
          <w:sz w:val="24"/>
        </w:rPr>
        <w:t>39</w:t>
      </w:r>
      <w:r w:rsidRPr="001E131C">
        <w:rPr>
          <w:sz w:val="24"/>
        </w:rPr>
        <w:fldChar w:fldCharType="end"/>
      </w:r>
      <w:r w:rsidRPr="001E131C">
        <w:rPr>
          <w:sz w:val="24"/>
        </w:rPr>
        <w:t xml:space="preserve"> Biểu đồ hoạt động nhập thông tin đợt thanh toán</w:t>
      </w:r>
      <w:bookmarkEnd w:id="179"/>
    </w:p>
    <w:p w14:paraId="342B62CA" w14:textId="78317A80" w:rsidR="00546453" w:rsidRDefault="00546453" w:rsidP="00546453">
      <w:pPr>
        <w:pStyle w:val="Heading3"/>
      </w:pPr>
      <w:bookmarkStart w:id="180" w:name="_Toc167279567"/>
      <w:r>
        <w:t>Cho thuê phòng trọ</w:t>
      </w:r>
      <w:bookmarkEnd w:id="180"/>
    </w:p>
    <w:p w14:paraId="1D358666" w14:textId="0C11CDC4" w:rsidR="00546453" w:rsidRDefault="00546453" w:rsidP="00546453">
      <w:r>
        <w:t>Biểu đồ hoạt động mô tả quy trình cho thuê trọ tại hệ thống</w:t>
      </w:r>
    </w:p>
    <w:p w14:paraId="4211181F" w14:textId="2A6734F4" w:rsidR="00565A97" w:rsidRDefault="00565A97" w:rsidP="00546453">
      <w:r>
        <w:rPr>
          <w:noProof/>
        </w:rPr>
        <w:lastRenderedPageBreak/>
        <w:drawing>
          <wp:inline distT="0" distB="0" distL="0" distR="0" wp14:anchorId="54673A53" wp14:editId="371C8FEF">
            <wp:extent cx="5580380" cy="6703060"/>
            <wp:effectExtent l="0" t="0" r="127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nhat.drawio.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5DCA82EA" w14:textId="29406B3E" w:rsidR="00565A97" w:rsidRDefault="00565A97" w:rsidP="00546453">
      <w:r>
        <w:t>Biểu đồ hoạt động mô tả quy trình xóa đợt thanh toán</w:t>
      </w:r>
    </w:p>
    <w:p w14:paraId="3A535068" w14:textId="4C5A6C4A" w:rsidR="00565A97" w:rsidRDefault="00565A97" w:rsidP="00546453">
      <w:r>
        <w:rPr>
          <w:noProof/>
        </w:rPr>
        <w:lastRenderedPageBreak/>
        <w:drawing>
          <wp:inline distT="0" distB="0" distL="0" distR="0" wp14:anchorId="43F93C62" wp14:editId="14B014DB">
            <wp:extent cx="5580380" cy="6703060"/>
            <wp:effectExtent l="0" t="0" r="127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xoa-khach.drawio.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6703060"/>
                    </a:xfrm>
                    <a:prstGeom prst="rect">
                      <a:avLst/>
                    </a:prstGeom>
                  </pic:spPr>
                </pic:pic>
              </a:graphicData>
            </a:graphic>
          </wp:inline>
        </w:drawing>
      </w:r>
    </w:p>
    <w:p w14:paraId="07DC066A" w14:textId="77777777" w:rsidR="00565A97" w:rsidRDefault="00565A97" w:rsidP="00546453"/>
    <w:p w14:paraId="61CBA272" w14:textId="77777777" w:rsidR="00D24755" w:rsidRDefault="00546453" w:rsidP="00D24755">
      <w:pPr>
        <w:keepNext/>
      </w:pPr>
      <w:r>
        <w:rPr>
          <w:noProof/>
        </w:rPr>
        <w:lastRenderedPageBreak/>
        <w:drawing>
          <wp:inline distT="0" distB="0" distL="0" distR="0" wp14:anchorId="65BCFFE7" wp14:editId="1602A680">
            <wp:extent cx="5580380" cy="81648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ue-phong.drawio.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8164830"/>
                    </a:xfrm>
                    <a:prstGeom prst="rect">
                      <a:avLst/>
                    </a:prstGeom>
                  </pic:spPr>
                </pic:pic>
              </a:graphicData>
            </a:graphic>
          </wp:inline>
        </w:drawing>
      </w:r>
    </w:p>
    <w:p w14:paraId="2971C14F" w14:textId="7EFF159A" w:rsidR="00546453" w:rsidRPr="00D24755" w:rsidRDefault="00D24755" w:rsidP="00D24755">
      <w:pPr>
        <w:pStyle w:val="Caption"/>
        <w:rPr>
          <w:sz w:val="24"/>
        </w:rPr>
      </w:pPr>
      <w:bookmarkStart w:id="181" w:name="_Toc167322101"/>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40</w:t>
      </w:r>
      <w:r w:rsidR="001E131C">
        <w:rPr>
          <w:sz w:val="24"/>
        </w:rPr>
        <w:fldChar w:fldCharType="end"/>
      </w:r>
      <w:del w:id="182"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37</w:delText>
        </w:r>
        <w:r w:rsidR="00A024B1" w:rsidDel="00A024B1">
          <w:rPr>
            <w:sz w:val="24"/>
          </w:rPr>
          <w:fldChar w:fldCharType="end"/>
        </w:r>
      </w:del>
      <w:r w:rsidRPr="00D24755">
        <w:rPr>
          <w:sz w:val="24"/>
        </w:rPr>
        <w:t xml:space="preserve"> Biểu đồ hoạt động cho thuê phòng</w:t>
      </w:r>
      <w:bookmarkEnd w:id="181"/>
    </w:p>
    <w:p w14:paraId="7EBA299B" w14:textId="77777777" w:rsidR="00546453" w:rsidRDefault="00546453" w:rsidP="00546453"/>
    <w:p w14:paraId="2CFFBBAF" w14:textId="6C9D46CE" w:rsidR="00546453" w:rsidRDefault="00546453" w:rsidP="00546453">
      <w:pPr>
        <w:pStyle w:val="Heading3"/>
      </w:pPr>
      <w:bookmarkStart w:id="183" w:name="_Toc167279568"/>
      <w:r>
        <w:t>Quản lý thanh toán</w:t>
      </w:r>
      <w:bookmarkEnd w:id="183"/>
    </w:p>
    <w:p w14:paraId="69D006AF" w14:textId="1A7BF361" w:rsidR="00546453" w:rsidRDefault="00546453" w:rsidP="00546453">
      <w:r>
        <w:t>Thêm đợt thanh toán</w:t>
      </w:r>
    </w:p>
    <w:p w14:paraId="36BB4044" w14:textId="77777777" w:rsidR="00D24755" w:rsidRDefault="00546453" w:rsidP="00D24755">
      <w:pPr>
        <w:keepNext/>
      </w:pPr>
      <w:r>
        <w:rPr>
          <w:noProof/>
        </w:rPr>
        <w:drawing>
          <wp:inline distT="0" distB="0" distL="0" distR="0" wp14:anchorId="2A62CDCF" wp14:editId="3ABD1183">
            <wp:extent cx="5580380" cy="67011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t-thanh-toan.draw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6701155"/>
                    </a:xfrm>
                    <a:prstGeom prst="rect">
                      <a:avLst/>
                    </a:prstGeom>
                  </pic:spPr>
                </pic:pic>
              </a:graphicData>
            </a:graphic>
          </wp:inline>
        </w:drawing>
      </w:r>
    </w:p>
    <w:p w14:paraId="68B247DE" w14:textId="2A1D8FFC" w:rsidR="00546453" w:rsidRPr="00D24755" w:rsidRDefault="00D24755" w:rsidP="00D24755">
      <w:pPr>
        <w:pStyle w:val="Caption"/>
        <w:rPr>
          <w:sz w:val="24"/>
        </w:rPr>
      </w:pPr>
      <w:bookmarkStart w:id="184" w:name="_Toc167322102"/>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41</w:t>
      </w:r>
      <w:r w:rsidR="001E131C">
        <w:rPr>
          <w:sz w:val="24"/>
        </w:rPr>
        <w:fldChar w:fldCharType="end"/>
      </w:r>
      <w:del w:id="185"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38</w:delText>
        </w:r>
        <w:r w:rsidR="00A024B1" w:rsidDel="00A024B1">
          <w:rPr>
            <w:sz w:val="24"/>
          </w:rPr>
          <w:fldChar w:fldCharType="end"/>
        </w:r>
      </w:del>
      <w:r w:rsidRPr="00D24755">
        <w:rPr>
          <w:sz w:val="24"/>
        </w:rPr>
        <w:t xml:space="preserve"> Biểu đồ tuần tự thêm đợt thanh toán</w:t>
      </w:r>
      <w:bookmarkEnd w:id="184"/>
    </w:p>
    <w:p w14:paraId="2B482D60" w14:textId="77777777" w:rsidR="00D24755" w:rsidRDefault="00D24755">
      <w:pPr>
        <w:spacing w:before="0" w:line="240" w:lineRule="auto"/>
        <w:ind w:firstLine="0"/>
        <w:jc w:val="left"/>
      </w:pPr>
      <w:r>
        <w:br w:type="page"/>
      </w:r>
    </w:p>
    <w:p w14:paraId="4ACE03B3" w14:textId="1D88FC6A" w:rsidR="00D24755" w:rsidRDefault="00D24755" w:rsidP="00546453">
      <w:r>
        <w:lastRenderedPageBreak/>
        <w:t>Nhập dữ liệu thanh toán</w:t>
      </w:r>
    </w:p>
    <w:p w14:paraId="5C38EB2D" w14:textId="77777777" w:rsidR="00D24755" w:rsidRDefault="00D24755" w:rsidP="00D24755">
      <w:pPr>
        <w:keepNext/>
      </w:pPr>
      <w:r>
        <w:rPr>
          <w:noProof/>
        </w:rPr>
        <w:drawing>
          <wp:inline distT="0" distB="0" distL="0" distR="0" wp14:anchorId="1B921351" wp14:editId="798FD270">
            <wp:extent cx="5580380" cy="671068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thong-tin-thanh-toan.draw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5C70C0B8" w14:textId="38B3FC58" w:rsidR="00D24755" w:rsidRPr="00D24755" w:rsidRDefault="00D24755" w:rsidP="00D24755">
      <w:pPr>
        <w:pStyle w:val="Caption"/>
        <w:rPr>
          <w:sz w:val="24"/>
        </w:rPr>
      </w:pPr>
      <w:bookmarkStart w:id="186" w:name="_Toc167322103"/>
      <w:r w:rsidRPr="00D24755">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3</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42</w:t>
      </w:r>
      <w:r w:rsidR="001E131C">
        <w:rPr>
          <w:sz w:val="24"/>
        </w:rPr>
        <w:fldChar w:fldCharType="end"/>
      </w:r>
      <w:del w:id="187"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3</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39</w:delText>
        </w:r>
        <w:r w:rsidR="00A024B1" w:rsidDel="00A024B1">
          <w:rPr>
            <w:sz w:val="24"/>
          </w:rPr>
          <w:fldChar w:fldCharType="end"/>
        </w:r>
      </w:del>
      <w:r w:rsidRPr="00D24755">
        <w:rPr>
          <w:sz w:val="24"/>
        </w:rPr>
        <w:t xml:space="preserve"> Biểu đồ tuần tự nhập thông tin đợt thanh toán</w:t>
      </w:r>
      <w:bookmarkEnd w:id="186"/>
    </w:p>
    <w:p w14:paraId="7229A597" w14:textId="5361271D" w:rsidR="00466B47" w:rsidRDefault="00BC33E4" w:rsidP="006D5E33">
      <w:pPr>
        <w:pStyle w:val="Heading2"/>
      </w:pPr>
      <w:r>
        <w:t xml:space="preserve"> </w:t>
      </w:r>
      <w:bookmarkStart w:id="188" w:name="_Toc167279569"/>
      <w:r w:rsidR="00D24755">
        <w:t>Cơ sở dữ liệu vật lý</w:t>
      </w:r>
      <w:bookmarkEnd w:id="188"/>
    </w:p>
    <w:p w14:paraId="47049C70" w14:textId="48E45185" w:rsidR="00B91F46" w:rsidRDefault="00D24755" w:rsidP="006D5E33">
      <w:pPr>
        <w:pStyle w:val="Heading3"/>
      </w:pPr>
      <w:bookmarkStart w:id="189" w:name="_Toc167279570"/>
      <w:r>
        <w:t>Quan</w:t>
      </w:r>
      <w:r w:rsidR="00B91F46">
        <w:t xml:space="preserve"> hệ giữa các bảng</w:t>
      </w:r>
      <w:bookmarkEnd w:id="189"/>
    </w:p>
    <w:p w14:paraId="434E3901" w14:textId="77777777" w:rsidR="00B91F46" w:rsidRPr="00B91F46" w:rsidRDefault="00B91F46" w:rsidP="00B91F46"/>
    <w:tbl>
      <w:tblPr>
        <w:tblStyle w:val="TableGrid"/>
        <w:tblW w:w="0" w:type="auto"/>
        <w:tblLayout w:type="fixed"/>
        <w:tblLook w:val="04A0" w:firstRow="1" w:lastRow="0" w:firstColumn="1" w:lastColumn="0" w:noHBand="0" w:noVBand="1"/>
      </w:tblPr>
      <w:tblGrid>
        <w:gridCol w:w="535"/>
        <w:gridCol w:w="4590"/>
        <w:gridCol w:w="3653"/>
      </w:tblGrid>
      <w:tr w:rsidR="00CB6110" w14:paraId="779AD30F" w14:textId="33A35851" w:rsidTr="00CB6110">
        <w:trPr>
          <w:trHeight w:val="566"/>
        </w:trPr>
        <w:tc>
          <w:tcPr>
            <w:tcW w:w="535" w:type="dxa"/>
          </w:tcPr>
          <w:p w14:paraId="07ED1FF9" w14:textId="56FD3F53" w:rsidR="00CB6110" w:rsidRPr="00CB6110" w:rsidRDefault="00CB6110" w:rsidP="00CB6110">
            <w:pPr>
              <w:spacing w:before="0" w:line="240" w:lineRule="auto"/>
              <w:ind w:firstLine="0"/>
              <w:jc w:val="center"/>
              <w:rPr>
                <w:b/>
              </w:rPr>
            </w:pPr>
            <w:r w:rsidRPr="00CB6110">
              <w:rPr>
                <w:b/>
              </w:rPr>
              <w:lastRenderedPageBreak/>
              <w:t>#</w:t>
            </w:r>
          </w:p>
        </w:tc>
        <w:tc>
          <w:tcPr>
            <w:tcW w:w="4590" w:type="dxa"/>
          </w:tcPr>
          <w:p w14:paraId="2EF05193" w14:textId="4C7341BF" w:rsidR="00CB6110" w:rsidRPr="00CB6110" w:rsidRDefault="00CB6110">
            <w:pPr>
              <w:spacing w:before="0" w:line="240" w:lineRule="auto"/>
              <w:ind w:firstLine="0"/>
              <w:jc w:val="left"/>
              <w:rPr>
                <w:b/>
              </w:rPr>
            </w:pPr>
            <w:r w:rsidRPr="00CB6110">
              <w:rPr>
                <w:b/>
              </w:rPr>
              <w:t>Tên quan hệ</w:t>
            </w:r>
          </w:p>
        </w:tc>
        <w:tc>
          <w:tcPr>
            <w:tcW w:w="3653" w:type="dxa"/>
          </w:tcPr>
          <w:p w14:paraId="1C7FEAA1" w14:textId="38A1EBC0" w:rsidR="00CB6110" w:rsidRPr="00CB6110" w:rsidRDefault="00CB6110">
            <w:pPr>
              <w:spacing w:before="0" w:line="240" w:lineRule="auto"/>
              <w:ind w:firstLine="0"/>
              <w:jc w:val="left"/>
              <w:rPr>
                <w:b/>
              </w:rPr>
            </w:pPr>
            <w:r w:rsidRPr="00CB6110">
              <w:rPr>
                <w:b/>
              </w:rPr>
              <w:t>Mô tả</w:t>
            </w:r>
          </w:p>
        </w:tc>
      </w:tr>
      <w:tr w:rsidR="00CB6110" w14:paraId="4FEBD03A" w14:textId="7258D5BD" w:rsidTr="00CB6110">
        <w:trPr>
          <w:trHeight w:val="864"/>
        </w:trPr>
        <w:tc>
          <w:tcPr>
            <w:tcW w:w="535" w:type="dxa"/>
          </w:tcPr>
          <w:p w14:paraId="099FD738" w14:textId="755BBF0E" w:rsidR="00CB6110" w:rsidRDefault="00CB6110" w:rsidP="00CB6110">
            <w:pPr>
              <w:spacing w:before="0" w:line="240" w:lineRule="auto"/>
              <w:ind w:firstLine="0"/>
              <w:jc w:val="center"/>
            </w:pPr>
            <w:r>
              <w:t>1</w:t>
            </w:r>
          </w:p>
        </w:tc>
        <w:tc>
          <w:tcPr>
            <w:tcW w:w="4590" w:type="dxa"/>
          </w:tcPr>
          <w:p w14:paraId="5410410E" w14:textId="58D3523D" w:rsidR="00CB6110" w:rsidRDefault="00CB6110">
            <w:pPr>
              <w:spacing w:before="0" w:line="240" w:lineRule="auto"/>
              <w:ind w:firstLine="0"/>
              <w:jc w:val="left"/>
            </w:pPr>
            <w:r w:rsidRPr="00CB6110">
              <w:t>FK_AppContracts_Rooms_RoomId</w:t>
            </w:r>
          </w:p>
        </w:tc>
        <w:tc>
          <w:tcPr>
            <w:tcW w:w="3653" w:type="dxa"/>
          </w:tcPr>
          <w:p w14:paraId="550C96CA" w14:textId="591F2063" w:rsidR="00CB6110" w:rsidRDefault="00CB6110">
            <w:pPr>
              <w:spacing w:before="0" w:line="240" w:lineRule="auto"/>
              <w:ind w:firstLine="0"/>
              <w:jc w:val="left"/>
            </w:pPr>
            <w:r>
              <w:t>Hợp đồng – phòng trọ</w:t>
            </w:r>
          </w:p>
        </w:tc>
      </w:tr>
      <w:tr w:rsidR="00CB6110" w14:paraId="25107816" w14:textId="5F01A935" w:rsidTr="00CB6110">
        <w:trPr>
          <w:trHeight w:val="864"/>
        </w:trPr>
        <w:tc>
          <w:tcPr>
            <w:tcW w:w="535" w:type="dxa"/>
          </w:tcPr>
          <w:p w14:paraId="24A02241" w14:textId="580821E2" w:rsidR="00CB6110" w:rsidRDefault="00CB6110" w:rsidP="00CB6110">
            <w:pPr>
              <w:spacing w:before="0" w:line="240" w:lineRule="auto"/>
              <w:ind w:firstLine="0"/>
              <w:jc w:val="center"/>
            </w:pPr>
            <w:r>
              <w:t>2</w:t>
            </w:r>
          </w:p>
        </w:tc>
        <w:tc>
          <w:tcPr>
            <w:tcW w:w="4590" w:type="dxa"/>
          </w:tcPr>
          <w:p w14:paraId="2E4EE1A5" w14:textId="6EE30F01" w:rsidR="00CB6110" w:rsidRDefault="00CB6110">
            <w:pPr>
              <w:spacing w:before="0" w:line="240" w:lineRule="auto"/>
              <w:ind w:firstLine="0"/>
              <w:jc w:val="left"/>
            </w:pPr>
            <w:r w:rsidRPr="00CB6110">
              <w:t>FK_Customers_Rooms_RoomId</w:t>
            </w:r>
          </w:p>
        </w:tc>
        <w:tc>
          <w:tcPr>
            <w:tcW w:w="3653" w:type="dxa"/>
          </w:tcPr>
          <w:p w14:paraId="5DC550AF" w14:textId="61E47261" w:rsidR="00CB6110" w:rsidRDefault="00CB6110">
            <w:pPr>
              <w:spacing w:before="0" w:line="240" w:lineRule="auto"/>
              <w:ind w:firstLine="0"/>
              <w:jc w:val="left"/>
            </w:pPr>
            <w:r>
              <w:t>Khách hàng – phòng trọ</w:t>
            </w:r>
          </w:p>
        </w:tc>
      </w:tr>
      <w:tr w:rsidR="00CB6110" w14:paraId="18CDEE68" w14:textId="75B54222" w:rsidTr="00CB6110">
        <w:trPr>
          <w:trHeight w:val="864"/>
        </w:trPr>
        <w:tc>
          <w:tcPr>
            <w:tcW w:w="535" w:type="dxa"/>
          </w:tcPr>
          <w:p w14:paraId="03DB979F" w14:textId="4B08B5FD" w:rsidR="00CB6110" w:rsidRDefault="00CB6110" w:rsidP="00CB6110">
            <w:pPr>
              <w:spacing w:before="0" w:line="240" w:lineRule="auto"/>
              <w:ind w:firstLine="0"/>
              <w:jc w:val="center"/>
            </w:pPr>
            <w:r>
              <w:t>3</w:t>
            </w:r>
          </w:p>
        </w:tc>
        <w:tc>
          <w:tcPr>
            <w:tcW w:w="4590" w:type="dxa"/>
          </w:tcPr>
          <w:p w14:paraId="1A546802" w14:textId="60D17E3A" w:rsidR="00CB6110" w:rsidRDefault="00CB6110">
            <w:pPr>
              <w:spacing w:before="0" w:line="240" w:lineRule="auto"/>
              <w:ind w:firstLine="0"/>
              <w:jc w:val="left"/>
            </w:pPr>
            <w:r w:rsidRPr="00CB6110">
              <w:t>FK_Vehicles_Customers_CustomerId</w:t>
            </w:r>
          </w:p>
        </w:tc>
        <w:tc>
          <w:tcPr>
            <w:tcW w:w="3653" w:type="dxa"/>
          </w:tcPr>
          <w:p w14:paraId="45B6F628" w14:textId="254B3198" w:rsidR="00CB6110" w:rsidRDefault="00CB6110">
            <w:pPr>
              <w:spacing w:before="0" w:line="240" w:lineRule="auto"/>
              <w:ind w:firstLine="0"/>
              <w:jc w:val="left"/>
            </w:pPr>
            <w:r>
              <w:t>Phương tiện – khách hàng</w:t>
            </w:r>
          </w:p>
        </w:tc>
      </w:tr>
      <w:tr w:rsidR="00CB6110" w14:paraId="14C6FA98" w14:textId="170E3446" w:rsidTr="00CB6110">
        <w:trPr>
          <w:trHeight w:val="864"/>
        </w:trPr>
        <w:tc>
          <w:tcPr>
            <w:tcW w:w="535" w:type="dxa"/>
          </w:tcPr>
          <w:p w14:paraId="2F3FD4FD" w14:textId="283A916A" w:rsidR="00CB6110" w:rsidRDefault="00CB6110" w:rsidP="00CB6110">
            <w:pPr>
              <w:spacing w:before="0" w:line="240" w:lineRule="auto"/>
              <w:ind w:firstLine="0"/>
              <w:jc w:val="center"/>
            </w:pPr>
            <w:r>
              <w:t>4</w:t>
            </w:r>
          </w:p>
        </w:tc>
        <w:tc>
          <w:tcPr>
            <w:tcW w:w="4590" w:type="dxa"/>
          </w:tcPr>
          <w:p w14:paraId="3EDAB325" w14:textId="65526EE9" w:rsidR="00CB6110" w:rsidRDefault="00CB6110">
            <w:pPr>
              <w:spacing w:before="0" w:line="240" w:lineRule="auto"/>
              <w:ind w:firstLine="0"/>
              <w:jc w:val="left"/>
            </w:pPr>
            <w:r w:rsidRPr="00CB6110">
              <w:t>FK_FitmentInRooms_Rooms_RoomId</w:t>
            </w:r>
          </w:p>
        </w:tc>
        <w:tc>
          <w:tcPr>
            <w:tcW w:w="3653" w:type="dxa"/>
          </w:tcPr>
          <w:p w14:paraId="16F82FCF" w14:textId="2675D503" w:rsidR="00CB6110" w:rsidRDefault="00CB6110">
            <w:pPr>
              <w:spacing w:before="0" w:line="240" w:lineRule="auto"/>
              <w:ind w:firstLine="0"/>
              <w:jc w:val="left"/>
            </w:pPr>
            <w:r>
              <w:t>Thiết bị trong phòng - phòng</w:t>
            </w:r>
          </w:p>
        </w:tc>
      </w:tr>
      <w:tr w:rsidR="00CB6110" w14:paraId="14274984" w14:textId="4A4ECB86" w:rsidTr="00CB6110">
        <w:trPr>
          <w:trHeight w:val="864"/>
        </w:trPr>
        <w:tc>
          <w:tcPr>
            <w:tcW w:w="535" w:type="dxa"/>
          </w:tcPr>
          <w:p w14:paraId="308847FA" w14:textId="69E95590" w:rsidR="00CB6110" w:rsidRDefault="00CB6110" w:rsidP="00CB6110">
            <w:pPr>
              <w:spacing w:before="0" w:line="240" w:lineRule="auto"/>
              <w:ind w:firstLine="0"/>
              <w:jc w:val="center"/>
            </w:pPr>
            <w:r>
              <w:t>5</w:t>
            </w:r>
          </w:p>
        </w:tc>
        <w:tc>
          <w:tcPr>
            <w:tcW w:w="4590" w:type="dxa"/>
          </w:tcPr>
          <w:p w14:paraId="773E027B" w14:textId="426A7CC3" w:rsidR="00CB6110" w:rsidRDefault="00CB6110">
            <w:pPr>
              <w:spacing w:before="0" w:line="240" w:lineRule="auto"/>
              <w:ind w:firstLine="0"/>
              <w:jc w:val="left"/>
            </w:pPr>
            <w:r w:rsidRPr="00CB6110">
              <w:t>FK_FitmentInRooms_Fitments_FitmentId</w:t>
            </w:r>
          </w:p>
        </w:tc>
        <w:tc>
          <w:tcPr>
            <w:tcW w:w="3653" w:type="dxa"/>
          </w:tcPr>
          <w:p w14:paraId="4BE2BDC7" w14:textId="7F23551F" w:rsidR="00CB6110" w:rsidRDefault="00CB6110">
            <w:pPr>
              <w:spacing w:before="0" w:line="240" w:lineRule="auto"/>
              <w:ind w:firstLine="0"/>
              <w:jc w:val="left"/>
            </w:pPr>
            <w:r>
              <w:t>Thiết bị trong phòng – thiết bị</w:t>
            </w:r>
          </w:p>
        </w:tc>
      </w:tr>
      <w:tr w:rsidR="00CB6110" w14:paraId="646DA5F2" w14:textId="54975CEC" w:rsidTr="00CB6110">
        <w:trPr>
          <w:trHeight w:val="864"/>
        </w:trPr>
        <w:tc>
          <w:tcPr>
            <w:tcW w:w="535" w:type="dxa"/>
          </w:tcPr>
          <w:p w14:paraId="423C0A78" w14:textId="37846F26" w:rsidR="00CB6110" w:rsidRDefault="00CB6110" w:rsidP="00CB6110">
            <w:pPr>
              <w:spacing w:before="0" w:line="240" w:lineRule="auto"/>
              <w:ind w:firstLine="0"/>
              <w:jc w:val="center"/>
            </w:pPr>
            <w:r>
              <w:t>6</w:t>
            </w:r>
          </w:p>
        </w:tc>
        <w:tc>
          <w:tcPr>
            <w:tcW w:w="4590" w:type="dxa"/>
          </w:tcPr>
          <w:p w14:paraId="146A7C4E" w14:textId="10DDFE80" w:rsidR="00CB6110" w:rsidRDefault="00CB6110">
            <w:pPr>
              <w:spacing w:before="0" w:line="240" w:lineRule="auto"/>
              <w:ind w:firstLine="0"/>
              <w:jc w:val="left"/>
            </w:pPr>
            <w:r w:rsidRPr="00CB6110">
              <w:t>FK_Rooms_BoardingHouses_BoardingHouseId</w:t>
            </w:r>
          </w:p>
        </w:tc>
        <w:tc>
          <w:tcPr>
            <w:tcW w:w="3653" w:type="dxa"/>
          </w:tcPr>
          <w:p w14:paraId="4DD4BD93" w14:textId="2F792607" w:rsidR="00CB6110" w:rsidRDefault="00CB6110">
            <w:pPr>
              <w:spacing w:before="0" w:line="240" w:lineRule="auto"/>
              <w:ind w:firstLine="0"/>
              <w:jc w:val="left"/>
            </w:pPr>
            <w:r>
              <w:t>Khu trọ - phòng trọ</w:t>
            </w:r>
          </w:p>
        </w:tc>
      </w:tr>
      <w:tr w:rsidR="00CB6110" w14:paraId="3FF2E22B" w14:textId="75798332" w:rsidTr="00CB6110">
        <w:trPr>
          <w:trHeight w:val="864"/>
        </w:trPr>
        <w:tc>
          <w:tcPr>
            <w:tcW w:w="535" w:type="dxa"/>
          </w:tcPr>
          <w:p w14:paraId="5D84284D" w14:textId="6EA8C59D" w:rsidR="00CB6110" w:rsidRDefault="00CB6110" w:rsidP="00CB6110">
            <w:pPr>
              <w:spacing w:before="0" w:line="240" w:lineRule="auto"/>
              <w:ind w:firstLine="0"/>
              <w:jc w:val="center"/>
            </w:pPr>
            <w:r>
              <w:t>7</w:t>
            </w:r>
          </w:p>
        </w:tc>
        <w:tc>
          <w:tcPr>
            <w:tcW w:w="4590" w:type="dxa"/>
          </w:tcPr>
          <w:p w14:paraId="320B07B0" w14:textId="40142E36" w:rsidR="00CB6110" w:rsidRDefault="00CB6110">
            <w:pPr>
              <w:spacing w:before="0" w:line="240" w:lineRule="auto"/>
              <w:ind w:firstLine="0"/>
              <w:jc w:val="left"/>
            </w:pPr>
            <w:r w:rsidRPr="00CB6110">
              <w:t>FK_ServiceInBoardingHouses_BoardingHouses_BoardingHouseId</w:t>
            </w:r>
          </w:p>
        </w:tc>
        <w:tc>
          <w:tcPr>
            <w:tcW w:w="3653" w:type="dxa"/>
          </w:tcPr>
          <w:p w14:paraId="51AB0A5A" w14:textId="538073E3" w:rsidR="00CB6110" w:rsidRDefault="00CB6110">
            <w:pPr>
              <w:spacing w:before="0" w:line="240" w:lineRule="auto"/>
              <w:ind w:firstLine="0"/>
              <w:jc w:val="left"/>
            </w:pPr>
            <w:r>
              <w:t>Dịch vụ - khu trọ</w:t>
            </w:r>
          </w:p>
        </w:tc>
      </w:tr>
      <w:tr w:rsidR="00CB6110" w14:paraId="58F3C461" w14:textId="77777777" w:rsidTr="00CB6110">
        <w:trPr>
          <w:trHeight w:val="864"/>
        </w:trPr>
        <w:tc>
          <w:tcPr>
            <w:tcW w:w="535" w:type="dxa"/>
          </w:tcPr>
          <w:p w14:paraId="5E14494B" w14:textId="5BB21CCF" w:rsidR="00CB6110" w:rsidRDefault="00CB6110" w:rsidP="00CB6110">
            <w:pPr>
              <w:spacing w:before="0" w:line="240" w:lineRule="auto"/>
              <w:ind w:firstLine="0"/>
              <w:jc w:val="center"/>
            </w:pPr>
            <w:r>
              <w:t>8</w:t>
            </w:r>
          </w:p>
        </w:tc>
        <w:tc>
          <w:tcPr>
            <w:tcW w:w="4590" w:type="dxa"/>
          </w:tcPr>
          <w:p w14:paraId="4B4C97D0" w14:textId="7FAE118B" w:rsidR="00CB6110" w:rsidRPr="00CB6110" w:rsidRDefault="00CB6110">
            <w:pPr>
              <w:spacing w:before="0" w:line="240" w:lineRule="auto"/>
              <w:ind w:firstLine="0"/>
              <w:jc w:val="left"/>
            </w:pPr>
            <w:r w:rsidRPr="00CB6110">
              <w:t>FK_StageRooms_Rooms_RoomId</w:t>
            </w:r>
          </w:p>
        </w:tc>
        <w:tc>
          <w:tcPr>
            <w:tcW w:w="3653" w:type="dxa"/>
          </w:tcPr>
          <w:p w14:paraId="5468F109" w14:textId="3D03047E" w:rsidR="00CB6110" w:rsidRDefault="00CB6110">
            <w:pPr>
              <w:spacing w:before="0" w:line="240" w:lineRule="auto"/>
              <w:ind w:firstLine="0"/>
              <w:jc w:val="left"/>
            </w:pPr>
            <w:r>
              <w:t>Đợt thanh toán – phòng trọ</w:t>
            </w:r>
          </w:p>
        </w:tc>
      </w:tr>
      <w:tr w:rsidR="00CB6110" w14:paraId="1EB7F431" w14:textId="77777777" w:rsidTr="00CB6110">
        <w:trPr>
          <w:trHeight w:val="864"/>
        </w:trPr>
        <w:tc>
          <w:tcPr>
            <w:tcW w:w="535" w:type="dxa"/>
          </w:tcPr>
          <w:p w14:paraId="7CEF5D96" w14:textId="5B0805F1" w:rsidR="00CB6110" w:rsidRDefault="00CB6110" w:rsidP="00CB6110">
            <w:pPr>
              <w:spacing w:before="0" w:line="240" w:lineRule="auto"/>
              <w:ind w:firstLine="0"/>
              <w:jc w:val="center"/>
            </w:pPr>
            <w:r>
              <w:t>9</w:t>
            </w:r>
          </w:p>
        </w:tc>
        <w:tc>
          <w:tcPr>
            <w:tcW w:w="4590" w:type="dxa"/>
          </w:tcPr>
          <w:p w14:paraId="05E64499" w14:textId="1E683EBB" w:rsidR="00CB6110" w:rsidRPr="00CB6110" w:rsidRDefault="00CB6110" w:rsidP="00CB6110">
            <w:pPr>
              <w:spacing w:before="0" w:line="240" w:lineRule="auto"/>
              <w:ind w:firstLine="0"/>
              <w:jc w:val="left"/>
            </w:pPr>
            <w:r w:rsidRPr="00CB6110">
              <w:t>FK_StageRooms_StagePayments_StagePaymentId</w:t>
            </w:r>
          </w:p>
        </w:tc>
        <w:tc>
          <w:tcPr>
            <w:tcW w:w="3653" w:type="dxa"/>
          </w:tcPr>
          <w:p w14:paraId="6DE253DB" w14:textId="6BB287F7" w:rsidR="00CB6110" w:rsidRDefault="00CB6110" w:rsidP="00CB6110">
            <w:pPr>
              <w:spacing w:before="0" w:line="240" w:lineRule="auto"/>
              <w:ind w:firstLine="0"/>
              <w:jc w:val="left"/>
            </w:pPr>
            <w:r>
              <w:t>Đợt thanh toán – phòng trong đợt</w:t>
            </w:r>
          </w:p>
        </w:tc>
      </w:tr>
      <w:tr w:rsidR="00CB6110" w14:paraId="35F65438" w14:textId="77777777" w:rsidTr="00CB6110">
        <w:trPr>
          <w:trHeight w:val="864"/>
        </w:trPr>
        <w:tc>
          <w:tcPr>
            <w:tcW w:w="535" w:type="dxa"/>
          </w:tcPr>
          <w:p w14:paraId="073457EE" w14:textId="5DD8D919" w:rsidR="00CB6110" w:rsidRDefault="00CB6110" w:rsidP="00CB6110">
            <w:pPr>
              <w:spacing w:before="0" w:line="240" w:lineRule="auto"/>
              <w:ind w:firstLine="0"/>
              <w:jc w:val="center"/>
            </w:pPr>
            <w:r>
              <w:t>10</w:t>
            </w:r>
          </w:p>
        </w:tc>
        <w:tc>
          <w:tcPr>
            <w:tcW w:w="4590" w:type="dxa"/>
          </w:tcPr>
          <w:p w14:paraId="7E1DF9AF" w14:textId="5D069B00" w:rsidR="00CB6110" w:rsidRPr="00CB6110" w:rsidRDefault="00CB6110" w:rsidP="00CB6110">
            <w:pPr>
              <w:spacing w:before="0" w:line="240" w:lineRule="auto"/>
              <w:ind w:firstLine="0"/>
              <w:jc w:val="left"/>
            </w:pPr>
            <w:r w:rsidRPr="00CB6110">
              <w:t>FK_Invoices_StageRooms_StageRoomId</w:t>
            </w:r>
          </w:p>
        </w:tc>
        <w:tc>
          <w:tcPr>
            <w:tcW w:w="3653" w:type="dxa"/>
          </w:tcPr>
          <w:p w14:paraId="5F009F91" w14:textId="3AEF19E7" w:rsidR="00CB6110" w:rsidRDefault="00CB6110" w:rsidP="00CB6110">
            <w:pPr>
              <w:spacing w:before="0" w:line="240" w:lineRule="auto"/>
              <w:ind w:firstLine="0"/>
              <w:jc w:val="left"/>
            </w:pPr>
            <w:r>
              <w:t>Hóa đơn – đợt thanh toán</w:t>
            </w:r>
          </w:p>
        </w:tc>
      </w:tr>
      <w:tr w:rsidR="00CB6110" w14:paraId="2AD4CB49" w14:textId="77777777" w:rsidTr="00CB6110">
        <w:trPr>
          <w:trHeight w:val="864"/>
        </w:trPr>
        <w:tc>
          <w:tcPr>
            <w:tcW w:w="535" w:type="dxa"/>
          </w:tcPr>
          <w:p w14:paraId="70BBAF55" w14:textId="630D7929" w:rsidR="00CB6110" w:rsidRDefault="00CB6110" w:rsidP="00CB6110">
            <w:pPr>
              <w:spacing w:before="0" w:line="240" w:lineRule="auto"/>
              <w:ind w:firstLine="0"/>
              <w:jc w:val="center"/>
            </w:pPr>
            <w:r>
              <w:t>11</w:t>
            </w:r>
          </w:p>
        </w:tc>
        <w:tc>
          <w:tcPr>
            <w:tcW w:w="4590" w:type="dxa"/>
          </w:tcPr>
          <w:p w14:paraId="6B424B35" w14:textId="48347568" w:rsidR="00CB6110" w:rsidRPr="00CB6110" w:rsidRDefault="00CB6110" w:rsidP="00CB6110">
            <w:pPr>
              <w:spacing w:before="0" w:line="240" w:lineRule="auto"/>
              <w:ind w:firstLine="0"/>
              <w:jc w:val="left"/>
            </w:pPr>
            <w:r w:rsidRPr="00CB6110">
              <w:t>FK_RoomDepositeds_Rooms_RoomId</w:t>
            </w:r>
          </w:p>
        </w:tc>
        <w:tc>
          <w:tcPr>
            <w:tcW w:w="3653" w:type="dxa"/>
          </w:tcPr>
          <w:p w14:paraId="694C2FDB" w14:textId="1F88F1AC" w:rsidR="00CB6110" w:rsidRDefault="00CB6110" w:rsidP="00CB6110">
            <w:pPr>
              <w:spacing w:before="0" w:line="240" w:lineRule="auto"/>
              <w:ind w:firstLine="0"/>
              <w:jc w:val="left"/>
            </w:pPr>
            <w:r>
              <w:t>Phòng đặt cọc</w:t>
            </w:r>
          </w:p>
        </w:tc>
      </w:tr>
      <w:tr w:rsidR="00CB6110" w14:paraId="35D4CE51" w14:textId="77777777" w:rsidTr="00CB6110">
        <w:trPr>
          <w:trHeight w:val="864"/>
        </w:trPr>
        <w:tc>
          <w:tcPr>
            <w:tcW w:w="535" w:type="dxa"/>
          </w:tcPr>
          <w:p w14:paraId="46CBC794" w14:textId="16EDF503" w:rsidR="00CB6110" w:rsidRDefault="00CB6110" w:rsidP="00CB6110">
            <w:pPr>
              <w:spacing w:before="0" w:line="240" w:lineRule="auto"/>
              <w:ind w:firstLine="0"/>
              <w:jc w:val="center"/>
            </w:pPr>
            <w:r>
              <w:t>12</w:t>
            </w:r>
          </w:p>
        </w:tc>
        <w:tc>
          <w:tcPr>
            <w:tcW w:w="4590" w:type="dxa"/>
          </w:tcPr>
          <w:p w14:paraId="12B44306" w14:textId="650F898B" w:rsidR="00CB6110" w:rsidRPr="00CB6110" w:rsidRDefault="00CB6110" w:rsidP="00CB6110">
            <w:pPr>
              <w:spacing w:before="0" w:line="240" w:lineRule="auto"/>
              <w:ind w:firstLine="0"/>
              <w:jc w:val="left"/>
            </w:pPr>
            <w:r w:rsidRPr="00CB6110">
              <w:t>FK_BoardingHouses_Cities_CityId</w:t>
            </w:r>
          </w:p>
        </w:tc>
        <w:tc>
          <w:tcPr>
            <w:tcW w:w="3653" w:type="dxa"/>
          </w:tcPr>
          <w:p w14:paraId="287BF0E2" w14:textId="201C80AD" w:rsidR="00CB6110" w:rsidRDefault="00CB6110" w:rsidP="00CB6110">
            <w:pPr>
              <w:spacing w:before="0" w:line="240" w:lineRule="auto"/>
              <w:ind w:firstLine="0"/>
              <w:jc w:val="left"/>
            </w:pPr>
            <w:r>
              <w:t>Khu trọ - thành phố</w:t>
            </w:r>
          </w:p>
        </w:tc>
      </w:tr>
      <w:tr w:rsidR="00CB6110" w14:paraId="018A09AE" w14:textId="77777777" w:rsidTr="00CB6110">
        <w:trPr>
          <w:trHeight w:val="864"/>
        </w:trPr>
        <w:tc>
          <w:tcPr>
            <w:tcW w:w="535" w:type="dxa"/>
          </w:tcPr>
          <w:p w14:paraId="3251FC22" w14:textId="41DD22C5" w:rsidR="00CB6110" w:rsidRDefault="00CB6110" w:rsidP="00CB6110">
            <w:pPr>
              <w:spacing w:before="0" w:line="240" w:lineRule="auto"/>
              <w:ind w:firstLine="0"/>
              <w:jc w:val="center"/>
            </w:pPr>
            <w:r>
              <w:t>13</w:t>
            </w:r>
          </w:p>
        </w:tc>
        <w:tc>
          <w:tcPr>
            <w:tcW w:w="4590" w:type="dxa"/>
          </w:tcPr>
          <w:p w14:paraId="0E4282C4" w14:textId="61ABA8FF" w:rsidR="00CB6110" w:rsidRPr="00CB6110" w:rsidRDefault="00CB6110" w:rsidP="00CB6110">
            <w:pPr>
              <w:spacing w:before="0" w:line="240" w:lineRule="auto"/>
              <w:ind w:firstLine="0"/>
              <w:jc w:val="left"/>
            </w:pPr>
            <w:r w:rsidRPr="00CB6110">
              <w:t>FK_ServiceInBoardingHouses_Provides_ProvideId</w:t>
            </w:r>
          </w:p>
        </w:tc>
        <w:tc>
          <w:tcPr>
            <w:tcW w:w="3653" w:type="dxa"/>
          </w:tcPr>
          <w:p w14:paraId="289F4796" w14:textId="117F345A" w:rsidR="00CB6110" w:rsidRDefault="00CB6110" w:rsidP="00CB6110">
            <w:pPr>
              <w:spacing w:before="0" w:line="240" w:lineRule="auto"/>
              <w:ind w:firstLine="0"/>
              <w:jc w:val="left"/>
            </w:pPr>
            <w:r>
              <w:t>Dịch vụ - khu trọ</w:t>
            </w:r>
          </w:p>
        </w:tc>
      </w:tr>
    </w:tbl>
    <w:p w14:paraId="0F293B2E" w14:textId="3BD0017E" w:rsidR="00B91F46" w:rsidRDefault="00B91F46">
      <w:pPr>
        <w:spacing w:before="0" w:line="240" w:lineRule="auto"/>
        <w:ind w:firstLine="0"/>
        <w:jc w:val="left"/>
      </w:pPr>
      <w:r>
        <w:br w:type="page"/>
      </w:r>
    </w:p>
    <w:p w14:paraId="35D617F0" w14:textId="0C22CB2E" w:rsidR="00B91F46" w:rsidRDefault="00CB6110" w:rsidP="006D5E33">
      <w:pPr>
        <w:pStyle w:val="Heading3"/>
      </w:pPr>
      <w:bookmarkStart w:id="190" w:name="_Toc167279571"/>
      <w:r>
        <w:lastRenderedPageBreak/>
        <w:t>Danh sách các bảng</w:t>
      </w:r>
      <w:bookmarkEnd w:id="190"/>
      <w:r>
        <w:t xml:space="preserve"> </w:t>
      </w:r>
    </w:p>
    <w:p w14:paraId="743ABAF2" w14:textId="6558FD9B" w:rsidR="00CB6110" w:rsidRPr="006E1D87" w:rsidRDefault="00CB6110" w:rsidP="006E1D87">
      <w:pPr>
        <w:pStyle w:val="ListParagraph"/>
        <w:numPr>
          <w:ilvl w:val="0"/>
          <w:numId w:val="54"/>
        </w:numPr>
      </w:pPr>
      <w:r w:rsidRPr="006E1D87">
        <w:t>dbo.Cities</w:t>
      </w:r>
    </w:p>
    <w:p w14:paraId="62E300F2" w14:textId="4CA3C5C6" w:rsidR="00CB6110" w:rsidRPr="00CB6110" w:rsidRDefault="00CB6110" w:rsidP="00C03DAB">
      <w:pPr>
        <w:pStyle w:val="ListParagraph"/>
        <w:numPr>
          <w:ilvl w:val="0"/>
          <w:numId w:val="18"/>
        </w:numPr>
      </w:pPr>
      <w:r>
        <w:t>Lưu trữ danh sách các thành phố để chọn khu vực khi tạo khu trọ</w:t>
      </w:r>
    </w:p>
    <w:tbl>
      <w:tblPr>
        <w:tblStyle w:val="TableGrid"/>
        <w:tblW w:w="9473" w:type="dxa"/>
        <w:jc w:val="left"/>
        <w:tblLook w:val="04A0" w:firstRow="1" w:lastRow="0" w:firstColumn="1" w:lastColumn="0" w:noHBand="0" w:noVBand="1"/>
      </w:tblPr>
      <w:tblGrid>
        <w:gridCol w:w="615"/>
        <w:gridCol w:w="2765"/>
        <w:gridCol w:w="2866"/>
        <w:gridCol w:w="3227"/>
      </w:tblGrid>
      <w:tr w:rsidR="00CB6110" w:rsidRPr="0039754D" w14:paraId="3E1739F9" w14:textId="77777777" w:rsidTr="00C73B39">
        <w:trPr>
          <w:trHeight w:val="720"/>
          <w:jc w:val="left"/>
        </w:trPr>
        <w:tc>
          <w:tcPr>
            <w:tcW w:w="615" w:type="dxa"/>
          </w:tcPr>
          <w:p w14:paraId="6B00822F" w14:textId="77777777" w:rsidR="00CB6110" w:rsidRPr="0039754D" w:rsidRDefault="00CB6110" w:rsidP="00C73B39">
            <w:pPr>
              <w:ind w:firstLine="0"/>
              <w:jc w:val="center"/>
              <w:rPr>
                <w:b/>
              </w:rPr>
            </w:pPr>
            <w:r w:rsidRPr="0039754D">
              <w:rPr>
                <w:b/>
              </w:rPr>
              <w:t>STT</w:t>
            </w:r>
          </w:p>
        </w:tc>
        <w:tc>
          <w:tcPr>
            <w:tcW w:w="2765" w:type="dxa"/>
          </w:tcPr>
          <w:p w14:paraId="0D8F24D6" w14:textId="77777777" w:rsidR="00CB6110" w:rsidRPr="0039754D" w:rsidRDefault="00CB6110" w:rsidP="00316F46">
            <w:pPr>
              <w:ind w:firstLine="0"/>
              <w:rPr>
                <w:b/>
              </w:rPr>
            </w:pPr>
            <w:r w:rsidRPr="0039754D">
              <w:rPr>
                <w:b/>
              </w:rPr>
              <w:t>Tên cột</w:t>
            </w:r>
          </w:p>
        </w:tc>
        <w:tc>
          <w:tcPr>
            <w:tcW w:w="2866" w:type="dxa"/>
          </w:tcPr>
          <w:p w14:paraId="4784DE9D" w14:textId="77777777" w:rsidR="00CB6110" w:rsidRPr="0039754D" w:rsidRDefault="00CB6110" w:rsidP="00316F46">
            <w:pPr>
              <w:ind w:firstLine="0"/>
              <w:rPr>
                <w:b/>
              </w:rPr>
            </w:pPr>
            <w:r w:rsidRPr="0039754D">
              <w:rPr>
                <w:b/>
              </w:rPr>
              <w:t>Kiểu dữ liệu</w:t>
            </w:r>
          </w:p>
        </w:tc>
        <w:tc>
          <w:tcPr>
            <w:tcW w:w="3227" w:type="dxa"/>
          </w:tcPr>
          <w:p w14:paraId="4F5D01B4" w14:textId="77777777" w:rsidR="00CB6110" w:rsidRPr="0039754D" w:rsidRDefault="00CB6110" w:rsidP="00316F46">
            <w:pPr>
              <w:ind w:firstLine="0"/>
              <w:rPr>
                <w:b/>
              </w:rPr>
            </w:pPr>
            <w:r w:rsidRPr="0039754D">
              <w:rPr>
                <w:b/>
              </w:rPr>
              <w:t>Ràng buộc</w:t>
            </w:r>
          </w:p>
        </w:tc>
      </w:tr>
      <w:tr w:rsidR="00CB6110" w:rsidRPr="0039754D" w14:paraId="6746E976" w14:textId="77777777" w:rsidTr="00C73B39">
        <w:trPr>
          <w:trHeight w:val="720"/>
          <w:jc w:val="left"/>
        </w:trPr>
        <w:tc>
          <w:tcPr>
            <w:tcW w:w="615" w:type="dxa"/>
          </w:tcPr>
          <w:p w14:paraId="1C17C84C" w14:textId="77777777" w:rsidR="00CB6110" w:rsidRPr="0039754D" w:rsidRDefault="00CB6110" w:rsidP="00C73B39">
            <w:pPr>
              <w:ind w:firstLine="0"/>
              <w:jc w:val="center"/>
            </w:pPr>
            <w:r w:rsidRPr="0039754D">
              <w:t>1</w:t>
            </w:r>
          </w:p>
        </w:tc>
        <w:tc>
          <w:tcPr>
            <w:tcW w:w="2765" w:type="dxa"/>
          </w:tcPr>
          <w:p w14:paraId="576BBFFC" w14:textId="5B50AE59" w:rsidR="00CB6110" w:rsidRPr="0039754D" w:rsidRDefault="00CB6110" w:rsidP="00316F46">
            <w:pPr>
              <w:ind w:firstLine="0"/>
            </w:pPr>
            <w:r w:rsidRPr="0039754D">
              <w:t>Id</w:t>
            </w:r>
          </w:p>
        </w:tc>
        <w:tc>
          <w:tcPr>
            <w:tcW w:w="2866" w:type="dxa"/>
          </w:tcPr>
          <w:p w14:paraId="5BB0FF1C" w14:textId="6F84C99D" w:rsidR="00CB6110" w:rsidRPr="0039754D" w:rsidRDefault="00CB6110" w:rsidP="00316F46">
            <w:pPr>
              <w:ind w:firstLine="0"/>
            </w:pPr>
            <w:r w:rsidRPr="0039754D">
              <w:t>Guid</w:t>
            </w:r>
          </w:p>
        </w:tc>
        <w:tc>
          <w:tcPr>
            <w:tcW w:w="3227" w:type="dxa"/>
          </w:tcPr>
          <w:p w14:paraId="3037C9D6" w14:textId="77777777" w:rsidR="00CB6110" w:rsidRPr="0039754D" w:rsidRDefault="00CB6110" w:rsidP="00316F46">
            <w:pPr>
              <w:ind w:firstLine="0"/>
            </w:pPr>
            <w:r w:rsidRPr="0039754D">
              <w:t>Primary Key</w:t>
            </w:r>
          </w:p>
        </w:tc>
      </w:tr>
      <w:tr w:rsidR="00CB6110" w:rsidRPr="0039754D" w14:paraId="0F0946D6" w14:textId="77777777" w:rsidTr="00C73B39">
        <w:trPr>
          <w:trHeight w:val="720"/>
          <w:jc w:val="left"/>
        </w:trPr>
        <w:tc>
          <w:tcPr>
            <w:tcW w:w="615" w:type="dxa"/>
          </w:tcPr>
          <w:p w14:paraId="26774217" w14:textId="77777777" w:rsidR="00CB6110" w:rsidRPr="0039754D" w:rsidRDefault="00CB6110" w:rsidP="00C73B39">
            <w:pPr>
              <w:ind w:firstLine="0"/>
              <w:jc w:val="center"/>
            </w:pPr>
            <w:r w:rsidRPr="0039754D">
              <w:t>2</w:t>
            </w:r>
          </w:p>
        </w:tc>
        <w:tc>
          <w:tcPr>
            <w:tcW w:w="2765" w:type="dxa"/>
          </w:tcPr>
          <w:p w14:paraId="482F2740" w14:textId="709622B7" w:rsidR="00CB6110" w:rsidRPr="0039754D" w:rsidRDefault="00CB6110" w:rsidP="00316F46">
            <w:pPr>
              <w:ind w:firstLine="0"/>
            </w:pPr>
            <w:r w:rsidRPr="0039754D">
              <w:t>Name</w:t>
            </w:r>
          </w:p>
        </w:tc>
        <w:tc>
          <w:tcPr>
            <w:tcW w:w="2866" w:type="dxa"/>
          </w:tcPr>
          <w:p w14:paraId="5401933F" w14:textId="46BEF908" w:rsidR="00CB6110" w:rsidRPr="0039754D" w:rsidRDefault="00CB6110" w:rsidP="00316F46">
            <w:pPr>
              <w:ind w:firstLine="0"/>
            </w:pPr>
            <w:r w:rsidRPr="0039754D">
              <w:t>Nvarchar(500)</w:t>
            </w:r>
          </w:p>
        </w:tc>
        <w:tc>
          <w:tcPr>
            <w:tcW w:w="3227" w:type="dxa"/>
          </w:tcPr>
          <w:p w14:paraId="5B7ABF49" w14:textId="77777777" w:rsidR="00CB6110" w:rsidRPr="0039754D" w:rsidRDefault="00CB6110" w:rsidP="00316F46">
            <w:pPr>
              <w:ind w:firstLine="0"/>
            </w:pPr>
            <w:r w:rsidRPr="0039754D">
              <w:t>Not Null</w:t>
            </w:r>
          </w:p>
        </w:tc>
      </w:tr>
      <w:tr w:rsidR="00CB6110" w:rsidRPr="0039754D" w14:paraId="4CC9C942" w14:textId="77777777" w:rsidTr="00C73B39">
        <w:trPr>
          <w:trHeight w:val="720"/>
          <w:jc w:val="left"/>
        </w:trPr>
        <w:tc>
          <w:tcPr>
            <w:tcW w:w="615" w:type="dxa"/>
          </w:tcPr>
          <w:p w14:paraId="71EF481F" w14:textId="77777777" w:rsidR="00CB6110" w:rsidRPr="0039754D" w:rsidRDefault="00CB6110" w:rsidP="00C73B39">
            <w:pPr>
              <w:ind w:firstLine="0"/>
              <w:jc w:val="center"/>
            </w:pPr>
            <w:r w:rsidRPr="0039754D">
              <w:t>3</w:t>
            </w:r>
          </w:p>
        </w:tc>
        <w:tc>
          <w:tcPr>
            <w:tcW w:w="2765" w:type="dxa"/>
          </w:tcPr>
          <w:p w14:paraId="03AEB8F0" w14:textId="536569FE" w:rsidR="00CB6110" w:rsidRPr="0039754D" w:rsidRDefault="00CB6110" w:rsidP="00316F46">
            <w:pPr>
              <w:ind w:firstLine="0"/>
            </w:pPr>
            <w:r w:rsidRPr="0039754D">
              <w:t>IsDeleted</w:t>
            </w:r>
          </w:p>
        </w:tc>
        <w:tc>
          <w:tcPr>
            <w:tcW w:w="2866" w:type="dxa"/>
          </w:tcPr>
          <w:p w14:paraId="60F98369" w14:textId="3C8A5089" w:rsidR="00CB6110" w:rsidRPr="0039754D" w:rsidRDefault="00CB6110" w:rsidP="00316F46">
            <w:pPr>
              <w:ind w:firstLine="0"/>
            </w:pPr>
            <w:r w:rsidRPr="0039754D">
              <w:t>Bit</w:t>
            </w:r>
          </w:p>
        </w:tc>
        <w:tc>
          <w:tcPr>
            <w:tcW w:w="3227" w:type="dxa"/>
          </w:tcPr>
          <w:p w14:paraId="5F334423" w14:textId="77777777" w:rsidR="00CB6110" w:rsidRPr="0039754D" w:rsidRDefault="00CB6110" w:rsidP="00316F46">
            <w:pPr>
              <w:keepNext/>
              <w:ind w:firstLine="0"/>
            </w:pPr>
            <w:r w:rsidRPr="0039754D">
              <w:t>Not Null</w:t>
            </w:r>
          </w:p>
        </w:tc>
      </w:tr>
      <w:tr w:rsidR="00CB6110" w:rsidRPr="0039754D" w14:paraId="56821755" w14:textId="77777777" w:rsidTr="00C73B39">
        <w:trPr>
          <w:trHeight w:val="720"/>
          <w:jc w:val="left"/>
        </w:trPr>
        <w:tc>
          <w:tcPr>
            <w:tcW w:w="615" w:type="dxa"/>
          </w:tcPr>
          <w:p w14:paraId="2FBEA137" w14:textId="57C5FAA2" w:rsidR="00CB6110" w:rsidRPr="0039754D" w:rsidRDefault="00CB6110" w:rsidP="00C73B39">
            <w:pPr>
              <w:ind w:firstLine="0"/>
              <w:jc w:val="center"/>
            </w:pPr>
            <w:r w:rsidRPr="0039754D">
              <w:t>4</w:t>
            </w:r>
          </w:p>
        </w:tc>
        <w:tc>
          <w:tcPr>
            <w:tcW w:w="2765" w:type="dxa"/>
          </w:tcPr>
          <w:p w14:paraId="3F3B9040" w14:textId="612D0220" w:rsidR="00CB6110" w:rsidRPr="0039754D" w:rsidRDefault="00CB6110" w:rsidP="00316F46">
            <w:pPr>
              <w:ind w:firstLine="0"/>
            </w:pPr>
            <w:r w:rsidRPr="0039754D">
              <w:t>CreatedAt</w:t>
            </w:r>
          </w:p>
        </w:tc>
        <w:tc>
          <w:tcPr>
            <w:tcW w:w="2866" w:type="dxa"/>
          </w:tcPr>
          <w:p w14:paraId="6B19B5D9" w14:textId="16B76756" w:rsidR="00CB6110" w:rsidRPr="0039754D" w:rsidRDefault="00CB6110" w:rsidP="00316F46">
            <w:pPr>
              <w:ind w:firstLine="0"/>
            </w:pPr>
            <w:r w:rsidRPr="0039754D">
              <w:t>Datetime</w:t>
            </w:r>
          </w:p>
        </w:tc>
        <w:tc>
          <w:tcPr>
            <w:tcW w:w="3227" w:type="dxa"/>
          </w:tcPr>
          <w:p w14:paraId="5462346D" w14:textId="7DCA7597" w:rsidR="00CB6110" w:rsidRPr="0039754D" w:rsidRDefault="00CB6110" w:rsidP="00316F46">
            <w:pPr>
              <w:keepNext/>
              <w:ind w:firstLine="0"/>
            </w:pPr>
            <w:r w:rsidRPr="0039754D">
              <w:t>Not null</w:t>
            </w:r>
          </w:p>
        </w:tc>
      </w:tr>
      <w:tr w:rsidR="00CB6110" w:rsidRPr="0039754D" w14:paraId="5EF0D3B6" w14:textId="77777777" w:rsidTr="00C73B39">
        <w:trPr>
          <w:trHeight w:val="720"/>
          <w:jc w:val="left"/>
        </w:trPr>
        <w:tc>
          <w:tcPr>
            <w:tcW w:w="615" w:type="dxa"/>
          </w:tcPr>
          <w:p w14:paraId="1126C7E8" w14:textId="57F6CEBF" w:rsidR="00CB6110" w:rsidRPr="0039754D" w:rsidRDefault="00CB6110" w:rsidP="00C73B39">
            <w:pPr>
              <w:ind w:firstLine="0"/>
              <w:jc w:val="center"/>
            </w:pPr>
            <w:r w:rsidRPr="0039754D">
              <w:t>5</w:t>
            </w:r>
          </w:p>
        </w:tc>
        <w:tc>
          <w:tcPr>
            <w:tcW w:w="2765" w:type="dxa"/>
          </w:tcPr>
          <w:p w14:paraId="17CFC0A9" w14:textId="285E1B7A" w:rsidR="00CB6110" w:rsidRPr="0039754D" w:rsidRDefault="00CB6110" w:rsidP="00316F46">
            <w:pPr>
              <w:ind w:firstLine="0"/>
            </w:pPr>
            <w:r w:rsidRPr="0039754D">
              <w:t>UpdatedAt</w:t>
            </w:r>
          </w:p>
        </w:tc>
        <w:tc>
          <w:tcPr>
            <w:tcW w:w="2866" w:type="dxa"/>
          </w:tcPr>
          <w:p w14:paraId="181EE1C6" w14:textId="3D50CE18" w:rsidR="00CB6110" w:rsidRPr="0039754D" w:rsidRDefault="00CB6110" w:rsidP="00316F46">
            <w:pPr>
              <w:ind w:firstLine="0"/>
            </w:pPr>
            <w:r w:rsidRPr="0039754D">
              <w:t>Datetime</w:t>
            </w:r>
          </w:p>
        </w:tc>
        <w:tc>
          <w:tcPr>
            <w:tcW w:w="3227" w:type="dxa"/>
          </w:tcPr>
          <w:p w14:paraId="73C81C41" w14:textId="5FFF4017" w:rsidR="00CB6110" w:rsidRPr="0039754D" w:rsidRDefault="00CB6110" w:rsidP="00702F7F">
            <w:pPr>
              <w:keepNext/>
              <w:ind w:firstLine="0"/>
            </w:pPr>
            <w:r w:rsidRPr="0039754D">
              <w:t>Not null</w:t>
            </w:r>
          </w:p>
        </w:tc>
      </w:tr>
    </w:tbl>
    <w:p w14:paraId="0F0027E3" w14:textId="0F3B61C9" w:rsidR="00CB6110" w:rsidRPr="00CB6110" w:rsidRDefault="00702F7F" w:rsidP="00702F7F">
      <w:pPr>
        <w:pStyle w:val="Caption"/>
      </w:pPr>
      <w:bookmarkStart w:id="191" w:name="_Toc167322117"/>
      <w:r>
        <w:t xml:space="preserve">Bảng </w:t>
      </w:r>
      <w:r w:rsidR="007859AF">
        <w:fldChar w:fldCharType="begin"/>
      </w:r>
      <w:r w:rsidR="007859AF">
        <w:instrText xml:space="preserve"> STYLEREF 1 \s </w:instrText>
      </w:r>
      <w:r w:rsidR="007859AF">
        <w:fldChar w:fldCharType="separate"/>
      </w:r>
      <w:r w:rsidR="009D63E8">
        <w:rPr>
          <w:noProof/>
        </w:rPr>
        <w:t>3</w:t>
      </w:r>
      <w:r w:rsidR="007859AF">
        <w:rPr>
          <w:noProof/>
        </w:rPr>
        <w:fldChar w:fldCharType="end"/>
      </w:r>
      <w:r w:rsidR="009D63E8">
        <w:noBreakHyphen/>
      </w:r>
      <w:r w:rsidR="007859AF">
        <w:fldChar w:fldCharType="begin"/>
      </w:r>
      <w:r w:rsidR="007859AF">
        <w:instrText xml:space="preserve"> SEQ Bảng \* ARABIC \s 1 </w:instrText>
      </w:r>
      <w:r w:rsidR="007859AF">
        <w:fldChar w:fldCharType="separate"/>
      </w:r>
      <w:r w:rsidR="009D63E8">
        <w:rPr>
          <w:noProof/>
        </w:rPr>
        <w:t>1</w:t>
      </w:r>
      <w:r w:rsidR="007859AF">
        <w:rPr>
          <w:noProof/>
        </w:rPr>
        <w:fldChar w:fldCharType="end"/>
      </w:r>
      <w:r>
        <w:t xml:space="preserve"> Bảng dữ liệu thành phố</w:t>
      </w:r>
      <w:bookmarkEnd w:id="191"/>
    </w:p>
    <w:p w14:paraId="167DFF8E" w14:textId="78721BDC" w:rsidR="00B91F46" w:rsidRPr="006E1D87" w:rsidRDefault="00D05FD9" w:rsidP="006E1D87">
      <w:pPr>
        <w:pStyle w:val="ListParagraph"/>
        <w:numPr>
          <w:ilvl w:val="0"/>
          <w:numId w:val="54"/>
        </w:numPr>
      </w:pPr>
      <w:r w:rsidRPr="006E1D87">
        <w:t>Dbo.AppContracts</w:t>
      </w:r>
    </w:p>
    <w:p w14:paraId="2B31AC89" w14:textId="19ADE310" w:rsidR="00D05FD9" w:rsidRPr="0039754D" w:rsidRDefault="00D05FD9" w:rsidP="00C03DAB">
      <w:pPr>
        <w:pStyle w:val="ListParagraph"/>
        <w:numPr>
          <w:ilvl w:val="0"/>
          <w:numId w:val="18"/>
        </w:numPr>
        <w:rPr>
          <w:b/>
        </w:rPr>
      </w:pPr>
      <w:r>
        <w:t>Lưu trữ hợp đồng khu trọ</w:t>
      </w:r>
    </w:p>
    <w:tbl>
      <w:tblPr>
        <w:tblStyle w:val="TableGrid"/>
        <w:tblW w:w="9473" w:type="dxa"/>
        <w:jc w:val="left"/>
        <w:tblLook w:val="04A0" w:firstRow="1" w:lastRow="0" w:firstColumn="1" w:lastColumn="0" w:noHBand="0" w:noVBand="1"/>
      </w:tblPr>
      <w:tblGrid>
        <w:gridCol w:w="615"/>
        <w:gridCol w:w="2765"/>
        <w:gridCol w:w="2866"/>
        <w:gridCol w:w="3227"/>
      </w:tblGrid>
      <w:tr w:rsidR="00D05FD9" w:rsidRPr="0039754D" w14:paraId="5EE74ED6" w14:textId="77777777" w:rsidTr="00C73B39">
        <w:trPr>
          <w:trHeight w:val="720"/>
          <w:jc w:val="left"/>
        </w:trPr>
        <w:tc>
          <w:tcPr>
            <w:tcW w:w="615" w:type="dxa"/>
          </w:tcPr>
          <w:p w14:paraId="2BB4C123" w14:textId="77777777" w:rsidR="00D05FD9" w:rsidRPr="0039754D" w:rsidRDefault="00D05FD9" w:rsidP="00C73B39">
            <w:pPr>
              <w:ind w:firstLine="0"/>
              <w:jc w:val="center"/>
              <w:rPr>
                <w:b/>
              </w:rPr>
            </w:pPr>
            <w:r w:rsidRPr="0039754D">
              <w:rPr>
                <w:b/>
              </w:rPr>
              <w:t>STT</w:t>
            </w:r>
          </w:p>
        </w:tc>
        <w:tc>
          <w:tcPr>
            <w:tcW w:w="2765" w:type="dxa"/>
          </w:tcPr>
          <w:p w14:paraId="50622C7D" w14:textId="77777777" w:rsidR="00D05FD9" w:rsidRPr="0039754D" w:rsidRDefault="00D05FD9" w:rsidP="00316F46">
            <w:pPr>
              <w:ind w:firstLine="0"/>
              <w:rPr>
                <w:b/>
              </w:rPr>
            </w:pPr>
            <w:r w:rsidRPr="0039754D">
              <w:rPr>
                <w:b/>
              </w:rPr>
              <w:t>Tên cột</w:t>
            </w:r>
          </w:p>
        </w:tc>
        <w:tc>
          <w:tcPr>
            <w:tcW w:w="2866" w:type="dxa"/>
          </w:tcPr>
          <w:p w14:paraId="615189E8" w14:textId="77777777" w:rsidR="00D05FD9" w:rsidRPr="0039754D" w:rsidRDefault="00D05FD9" w:rsidP="00316F46">
            <w:pPr>
              <w:ind w:firstLine="0"/>
              <w:rPr>
                <w:b/>
              </w:rPr>
            </w:pPr>
            <w:r w:rsidRPr="0039754D">
              <w:rPr>
                <w:b/>
              </w:rPr>
              <w:t>Kiểu dữ liệu</w:t>
            </w:r>
          </w:p>
        </w:tc>
        <w:tc>
          <w:tcPr>
            <w:tcW w:w="3227" w:type="dxa"/>
          </w:tcPr>
          <w:p w14:paraId="10246299" w14:textId="77777777" w:rsidR="00D05FD9" w:rsidRPr="0039754D" w:rsidRDefault="00D05FD9" w:rsidP="00316F46">
            <w:pPr>
              <w:ind w:firstLine="0"/>
              <w:rPr>
                <w:b/>
              </w:rPr>
            </w:pPr>
            <w:r w:rsidRPr="0039754D">
              <w:rPr>
                <w:b/>
              </w:rPr>
              <w:t>Ràng buộc</w:t>
            </w:r>
          </w:p>
        </w:tc>
      </w:tr>
      <w:tr w:rsidR="00D05FD9" w:rsidRPr="0039754D" w14:paraId="13BA0F16" w14:textId="77777777" w:rsidTr="00C73B39">
        <w:trPr>
          <w:trHeight w:val="720"/>
          <w:jc w:val="left"/>
        </w:trPr>
        <w:tc>
          <w:tcPr>
            <w:tcW w:w="615" w:type="dxa"/>
          </w:tcPr>
          <w:p w14:paraId="6AC85DFA" w14:textId="77777777" w:rsidR="00D05FD9" w:rsidRPr="0039754D" w:rsidRDefault="00D05FD9" w:rsidP="00C73B39">
            <w:pPr>
              <w:ind w:firstLine="0"/>
              <w:jc w:val="center"/>
            </w:pPr>
            <w:r w:rsidRPr="0039754D">
              <w:t>1</w:t>
            </w:r>
          </w:p>
        </w:tc>
        <w:tc>
          <w:tcPr>
            <w:tcW w:w="2765" w:type="dxa"/>
          </w:tcPr>
          <w:p w14:paraId="23CA31CA" w14:textId="77777777" w:rsidR="00D05FD9" w:rsidRPr="0039754D" w:rsidRDefault="00D05FD9" w:rsidP="00316F46">
            <w:pPr>
              <w:ind w:firstLine="0"/>
            </w:pPr>
            <w:r w:rsidRPr="0039754D">
              <w:t>Id</w:t>
            </w:r>
          </w:p>
        </w:tc>
        <w:tc>
          <w:tcPr>
            <w:tcW w:w="2866" w:type="dxa"/>
          </w:tcPr>
          <w:p w14:paraId="1EE4D080" w14:textId="77777777" w:rsidR="00D05FD9" w:rsidRPr="0039754D" w:rsidRDefault="00D05FD9" w:rsidP="00316F46">
            <w:pPr>
              <w:ind w:firstLine="0"/>
            </w:pPr>
            <w:r w:rsidRPr="0039754D">
              <w:t>Guid</w:t>
            </w:r>
          </w:p>
        </w:tc>
        <w:tc>
          <w:tcPr>
            <w:tcW w:w="3227" w:type="dxa"/>
          </w:tcPr>
          <w:p w14:paraId="4B1F883B" w14:textId="77777777" w:rsidR="00D05FD9" w:rsidRPr="0039754D" w:rsidRDefault="00D05FD9" w:rsidP="00316F46">
            <w:pPr>
              <w:ind w:firstLine="0"/>
            </w:pPr>
            <w:r w:rsidRPr="0039754D">
              <w:t>Primary Key</w:t>
            </w:r>
          </w:p>
        </w:tc>
      </w:tr>
      <w:tr w:rsidR="00D05FD9" w:rsidRPr="0039754D" w14:paraId="4875379C" w14:textId="77777777" w:rsidTr="00C73B39">
        <w:trPr>
          <w:trHeight w:val="720"/>
          <w:jc w:val="left"/>
        </w:trPr>
        <w:tc>
          <w:tcPr>
            <w:tcW w:w="615" w:type="dxa"/>
          </w:tcPr>
          <w:p w14:paraId="63E175B0" w14:textId="77777777" w:rsidR="00D05FD9" w:rsidRPr="0039754D" w:rsidRDefault="00D05FD9" w:rsidP="00C73B39">
            <w:pPr>
              <w:ind w:firstLine="0"/>
              <w:jc w:val="center"/>
            </w:pPr>
            <w:r w:rsidRPr="0039754D">
              <w:t>2</w:t>
            </w:r>
          </w:p>
        </w:tc>
        <w:tc>
          <w:tcPr>
            <w:tcW w:w="2765" w:type="dxa"/>
          </w:tcPr>
          <w:p w14:paraId="5B6CD1B4" w14:textId="77777777" w:rsidR="00D05FD9" w:rsidRPr="0039754D" w:rsidRDefault="00D05FD9" w:rsidP="00316F46">
            <w:pPr>
              <w:ind w:firstLine="0"/>
            </w:pPr>
            <w:r w:rsidRPr="0039754D">
              <w:t>Name</w:t>
            </w:r>
          </w:p>
        </w:tc>
        <w:tc>
          <w:tcPr>
            <w:tcW w:w="2866" w:type="dxa"/>
          </w:tcPr>
          <w:p w14:paraId="78B5CE63" w14:textId="77777777" w:rsidR="00D05FD9" w:rsidRPr="0039754D" w:rsidRDefault="00D05FD9" w:rsidP="00316F46">
            <w:pPr>
              <w:ind w:firstLine="0"/>
            </w:pPr>
            <w:r w:rsidRPr="0039754D">
              <w:t>Nvarchar(500)</w:t>
            </w:r>
          </w:p>
        </w:tc>
        <w:tc>
          <w:tcPr>
            <w:tcW w:w="3227" w:type="dxa"/>
          </w:tcPr>
          <w:p w14:paraId="71BBB0A9" w14:textId="77777777" w:rsidR="00D05FD9" w:rsidRPr="0039754D" w:rsidRDefault="00D05FD9" w:rsidP="00316F46">
            <w:pPr>
              <w:ind w:firstLine="0"/>
            </w:pPr>
            <w:r w:rsidRPr="0039754D">
              <w:t>Not Null</w:t>
            </w:r>
          </w:p>
        </w:tc>
      </w:tr>
      <w:tr w:rsidR="00D05FD9" w:rsidRPr="0039754D" w14:paraId="4F3F606C" w14:textId="77777777" w:rsidTr="00C73B39">
        <w:trPr>
          <w:trHeight w:val="720"/>
          <w:jc w:val="left"/>
        </w:trPr>
        <w:tc>
          <w:tcPr>
            <w:tcW w:w="615" w:type="dxa"/>
          </w:tcPr>
          <w:p w14:paraId="3723B939" w14:textId="55F93F21" w:rsidR="00D05FD9" w:rsidRPr="0039754D" w:rsidRDefault="00D05FD9" w:rsidP="00C73B39">
            <w:pPr>
              <w:ind w:firstLine="0"/>
              <w:jc w:val="center"/>
            </w:pPr>
            <w:r w:rsidRPr="0039754D">
              <w:t>3</w:t>
            </w:r>
          </w:p>
        </w:tc>
        <w:tc>
          <w:tcPr>
            <w:tcW w:w="2765" w:type="dxa"/>
          </w:tcPr>
          <w:p w14:paraId="708589BC" w14:textId="4D62E507" w:rsidR="00D05FD9" w:rsidRPr="0039754D" w:rsidRDefault="00D05FD9" w:rsidP="00316F46">
            <w:pPr>
              <w:ind w:firstLine="0"/>
            </w:pPr>
            <w:r w:rsidRPr="0039754D">
              <w:t>ContractNo</w:t>
            </w:r>
          </w:p>
        </w:tc>
        <w:tc>
          <w:tcPr>
            <w:tcW w:w="2866" w:type="dxa"/>
          </w:tcPr>
          <w:p w14:paraId="4E01DCD2" w14:textId="27CDCE49" w:rsidR="00D05FD9" w:rsidRPr="0039754D" w:rsidRDefault="00D05FD9" w:rsidP="00316F46">
            <w:pPr>
              <w:ind w:firstLine="0"/>
            </w:pPr>
            <w:r w:rsidRPr="0039754D">
              <w:t>Nvarchar(200)</w:t>
            </w:r>
          </w:p>
        </w:tc>
        <w:tc>
          <w:tcPr>
            <w:tcW w:w="3227" w:type="dxa"/>
          </w:tcPr>
          <w:p w14:paraId="388130F1" w14:textId="1D6F92B9" w:rsidR="00D05FD9" w:rsidRPr="0039754D" w:rsidRDefault="00D05FD9" w:rsidP="00316F46">
            <w:pPr>
              <w:ind w:firstLine="0"/>
            </w:pPr>
            <w:r w:rsidRPr="0039754D">
              <w:t>Not null</w:t>
            </w:r>
          </w:p>
        </w:tc>
      </w:tr>
      <w:tr w:rsidR="00D05FD9" w:rsidRPr="0039754D" w14:paraId="69CD4CF6" w14:textId="77777777" w:rsidTr="00C73B39">
        <w:trPr>
          <w:trHeight w:val="720"/>
          <w:jc w:val="left"/>
        </w:trPr>
        <w:tc>
          <w:tcPr>
            <w:tcW w:w="615" w:type="dxa"/>
          </w:tcPr>
          <w:p w14:paraId="794B6933" w14:textId="55F7B592" w:rsidR="00D05FD9" w:rsidRPr="0039754D" w:rsidRDefault="00D05FD9" w:rsidP="00C73B39">
            <w:pPr>
              <w:ind w:firstLine="0"/>
              <w:jc w:val="center"/>
            </w:pPr>
            <w:r w:rsidRPr="0039754D">
              <w:t>4</w:t>
            </w:r>
          </w:p>
        </w:tc>
        <w:tc>
          <w:tcPr>
            <w:tcW w:w="2765" w:type="dxa"/>
          </w:tcPr>
          <w:p w14:paraId="5D0FD51E" w14:textId="040E6DA9" w:rsidR="00D05FD9" w:rsidRPr="0039754D" w:rsidRDefault="00D05FD9" w:rsidP="00316F46">
            <w:pPr>
              <w:ind w:firstLine="0"/>
            </w:pPr>
            <w:r w:rsidRPr="0039754D">
              <w:t>CustomerId</w:t>
            </w:r>
          </w:p>
        </w:tc>
        <w:tc>
          <w:tcPr>
            <w:tcW w:w="2866" w:type="dxa"/>
          </w:tcPr>
          <w:p w14:paraId="436FC906" w14:textId="38919C46" w:rsidR="00D05FD9" w:rsidRPr="0039754D" w:rsidRDefault="00D05FD9" w:rsidP="00316F46">
            <w:pPr>
              <w:ind w:firstLine="0"/>
            </w:pPr>
            <w:r w:rsidRPr="0039754D">
              <w:t>Guid</w:t>
            </w:r>
          </w:p>
        </w:tc>
        <w:tc>
          <w:tcPr>
            <w:tcW w:w="3227" w:type="dxa"/>
          </w:tcPr>
          <w:p w14:paraId="327FBEF3" w14:textId="452505E4" w:rsidR="00D05FD9" w:rsidRPr="0039754D" w:rsidRDefault="00D05FD9" w:rsidP="00316F46">
            <w:pPr>
              <w:ind w:firstLine="0"/>
            </w:pPr>
            <w:r w:rsidRPr="0039754D">
              <w:t>Not null</w:t>
            </w:r>
          </w:p>
        </w:tc>
      </w:tr>
      <w:tr w:rsidR="00D05FD9" w:rsidRPr="0039754D" w14:paraId="54279FBF" w14:textId="77777777" w:rsidTr="00C73B39">
        <w:trPr>
          <w:trHeight w:val="720"/>
          <w:jc w:val="left"/>
        </w:trPr>
        <w:tc>
          <w:tcPr>
            <w:tcW w:w="615" w:type="dxa"/>
          </w:tcPr>
          <w:p w14:paraId="32E7CDC3" w14:textId="1AFD810D" w:rsidR="00D05FD9" w:rsidRPr="0039754D" w:rsidRDefault="00D05FD9" w:rsidP="00C73B39">
            <w:pPr>
              <w:ind w:firstLine="0"/>
              <w:jc w:val="center"/>
            </w:pPr>
            <w:r w:rsidRPr="0039754D">
              <w:t>5</w:t>
            </w:r>
          </w:p>
        </w:tc>
        <w:tc>
          <w:tcPr>
            <w:tcW w:w="2765" w:type="dxa"/>
          </w:tcPr>
          <w:p w14:paraId="01CD6F23" w14:textId="0F284A9E" w:rsidR="00D05FD9" w:rsidRPr="0039754D" w:rsidRDefault="00D05FD9" w:rsidP="00316F46">
            <w:pPr>
              <w:ind w:firstLine="0"/>
            </w:pPr>
            <w:r w:rsidRPr="0039754D">
              <w:t>CustomerName</w:t>
            </w:r>
          </w:p>
        </w:tc>
        <w:tc>
          <w:tcPr>
            <w:tcW w:w="2866" w:type="dxa"/>
          </w:tcPr>
          <w:p w14:paraId="412D3528" w14:textId="3D4A56E6" w:rsidR="00D05FD9" w:rsidRPr="0039754D" w:rsidRDefault="00D05FD9" w:rsidP="00316F46">
            <w:pPr>
              <w:ind w:firstLine="0"/>
            </w:pPr>
            <w:r w:rsidRPr="0039754D">
              <w:t>Nvarchar(200)</w:t>
            </w:r>
          </w:p>
        </w:tc>
        <w:tc>
          <w:tcPr>
            <w:tcW w:w="3227" w:type="dxa"/>
          </w:tcPr>
          <w:p w14:paraId="7E5D1626" w14:textId="67F47CBC" w:rsidR="00D05FD9" w:rsidRPr="0039754D" w:rsidRDefault="00D05FD9" w:rsidP="00316F46">
            <w:pPr>
              <w:ind w:firstLine="0"/>
            </w:pPr>
            <w:r w:rsidRPr="0039754D">
              <w:t>Null</w:t>
            </w:r>
          </w:p>
        </w:tc>
      </w:tr>
      <w:tr w:rsidR="00D05FD9" w:rsidRPr="0039754D" w14:paraId="76F96E9D" w14:textId="77777777" w:rsidTr="00C73B39">
        <w:trPr>
          <w:trHeight w:val="720"/>
          <w:jc w:val="left"/>
        </w:trPr>
        <w:tc>
          <w:tcPr>
            <w:tcW w:w="615" w:type="dxa"/>
          </w:tcPr>
          <w:p w14:paraId="6441CDCE" w14:textId="0A4C8F7E" w:rsidR="00D05FD9" w:rsidRPr="0039754D" w:rsidRDefault="00D05FD9" w:rsidP="00C73B39">
            <w:pPr>
              <w:ind w:firstLine="0"/>
              <w:jc w:val="center"/>
            </w:pPr>
            <w:r w:rsidRPr="0039754D">
              <w:t>6</w:t>
            </w:r>
          </w:p>
        </w:tc>
        <w:tc>
          <w:tcPr>
            <w:tcW w:w="2765" w:type="dxa"/>
          </w:tcPr>
          <w:p w14:paraId="4B8132A6" w14:textId="5A1567BB" w:rsidR="00D05FD9" w:rsidRPr="0039754D" w:rsidRDefault="00D05FD9" w:rsidP="00316F46">
            <w:pPr>
              <w:ind w:firstLine="0"/>
            </w:pPr>
            <w:r w:rsidRPr="0039754D">
              <w:t>CustomerAddress</w:t>
            </w:r>
          </w:p>
        </w:tc>
        <w:tc>
          <w:tcPr>
            <w:tcW w:w="2866" w:type="dxa"/>
          </w:tcPr>
          <w:p w14:paraId="3680E9D7" w14:textId="553AA964" w:rsidR="00D05FD9" w:rsidRPr="0039754D" w:rsidRDefault="00D05FD9" w:rsidP="00316F46">
            <w:pPr>
              <w:ind w:firstLine="0"/>
            </w:pPr>
            <w:r w:rsidRPr="0039754D">
              <w:t>Nvarchar(500)</w:t>
            </w:r>
          </w:p>
        </w:tc>
        <w:tc>
          <w:tcPr>
            <w:tcW w:w="3227" w:type="dxa"/>
          </w:tcPr>
          <w:p w14:paraId="0A97A74A" w14:textId="007D28A1" w:rsidR="00D05FD9" w:rsidRPr="0039754D" w:rsidRDefault="00D05FD9" w:rsidP="00316F46">
            <w:pPr>
              <w:ind w:firstLine="0"/>
            </w:pPr>
            <w:r w:rsidRPr="0039754D">
              <w:t>null</w:t>
            </w:r>
          </w:p>
        </w:tc>
      </w:tr>
      <w:tr w:rsidR="00D05FD9" w:rsidRPr="0039754D" w14:paraId="5B577310" w14:textId="77777777" w:rsidTr="00C73B39">
        <w:trPr>
          <w:trHeight w:val="720"/>
          <w:jc w:val="left"/>
        </w:trPr>
        <w:tc>
          <w:tcPr>
            <w:tcW w:w="615" w:type="dxa"/>
          </w:tcPr>
          <w:p w14:paraId="3BF37FC9" w14:textId="362977FE" w:rsidR="00D05FD9" w:rsidRPr="0039754D" w:rsidRDefault="00D05FD9" w:rsidP="00C73B39">
            <w:pPr>
              <w:ind w:firstLine="0"/>
              <w:jc w:val="center"/>
            </w:pPr>
            <w:r w:rsidRPr="0039754D">
              <w:t>7</w:t>
            </w:r>
          </w:p>
        </w:tc>
        <w:tc>
          <w:tcPr>
            <w:tcW w:w="2765" w:type="dxa"/>
          </w:tcPr>
          <w:p w14:paraId="077A08AE" w14:textId="44E612B7" w:rsidR="00D05FD9" w:rsidRPr="0039754D" w:rsidRDefault="00D05FD9" w:rsidP="00316F46">
            <w:pPr>
              <w:ind w:firstLine="0"/>
            </w:pPr>
            <w:r w:rsidRPr="0039754D">
              <w:t>RoomId</w:t>
            </w:r>
          </w:p>
        </w:tc>
        <w:tc>
          <w:tcPr>
            <w:tcW w:w="2866" w:type="dxa"/>
          </w:tcPr>
          <w:p w14:paraId="6FABB9B3" w14:textId="46814582" w:rsidR="00D05FD9" w:rsidRPr="0039754D" w:rsidRDefault="00D05FD9" w:rsidP="00316F46">
            <w:pPr>
              <w:ind w:firstLine="0"/>
            </w:pPr>
            <w:r w:rsidRPr="0039754D">
              <w:t>Guid</w:t>
            </w:r>
          </w:p>
        </w:tc>
        <w:tc>
          <w:tcPr>
            <w:tcW w:w="3227" w:type="dxa"/>
          </w:tcPr>
          <w:p w14:paraId="29FFF49A" w14:textId="443802BA" w:rsidR="00D05FD9" w:rsidRPr="0039754D" w:rsidRDefault="00D05FD9" w:rsidP="00316F46">
            <w:pPr>
              <w:ind w:firstLine="0"/>
            </w:pPr>
            <w:r w:rsidRPr="0039754D">
              <w:t>Not null</w:t>
            </w:r>
          </w:p>
        </w:tc>
      </w:tr>
      <w:tr w:rsidR="00D05FD9" w:rsidRPr="0039754D" w14:paraId="3723F0B6" w14:textId="77777777" w:rsidTr="00C73B39">
        <w:trPr>
          <w:trHeight w:val="720"/>
          <w:jc w:val="left"/>
        </w:trPr>
        <w:tc>
          <w:tcPr>
            <w:tcW w:w="615" w:type="dxa"/>
          </w:tcPr>
          <w:p w14:paraId="28EEFA5B" w14:textId="6FED0CFC" w:rsidR="00D05FD9" w:rsidRPr="0039754D" w:rsidRDefault="00D05FD9" w:rsidP="00C73B39">
            <w:pPr>
              <w:ind w:firstLine="0"/>
              <w:jc w:val="center"/>
            </w:pPr>
            <w:r w:rsidRPr="0039754D">
              <w:t>8</w:t>
            </w:r>
          </w:p>
        </w:tc>
        <w:tc>
          <w:tcPr>
            <w:tcW w:w="2765" w:type="dxa"/>
          </w:tcPr>
          <w:p w14:paraId="73073B30" w14:textId="78D64A2F" w:rsidR="00D05FD9" w:rsidRPr="0039754D" w:rsidRDefault="00D05FD9" w:rsidP="00316F46">
            <w:pPr>
              <w:ind w:firstLine="0"/>
            </w:pPr>
            <w:r w:rsidRPr="0039754D">
              <w:t>CreatedDate</w:t>
            </w:r>
          </w:p>
        </w:tc>
        <w:tc>
          <w:tcPr>
            <w:tcW w:w="2866" w:type="dxa"/>
          </w:tcPr>
          <w:p w14:paraId="7776A13C" w14:textId="4FE8E5A2" w:rsidR="00D05FD9" w:rsidRPr="0039754D" w:rsidRDefault="00D05FD9" w:rsidP="00316F46">
            <w:pPr>
              <w:ind w:firstLine="0"/>
            </w:pPr>
            <w:r w:rsidRPr="0039754D">
              <w:t>Datetime</w:t>
            </w:r>
          </w:p>
        </w:tc>
        <w:tc>
          <w:tcPr>
            <w:tcW w:w="3227" w:type="dxa"/>
          </w:tcPr>
          <w:p w14:paraId="1D14844B" w14:textId="34BE5BBB" w:rsidR="00D05FD9" w:rsidRPr="0039754D" w:rsidRDefault="00D05FD9" w:rsidP="00316F46">
            <w:pPr>
              <w:ind w:firstLine="0"/>
            </w:pPr>
            <w:r w:rsidRPr="0039754D">
              <w:t>Not null</w:t>
            </w:r>
          </w:p>
        </w:tc>
      </w:tr>
      <w:tr w:rsidR="00D05FD9" w:rsidRPr="0039754D" w14:paraId="64F557CE" w14:textId="77777777" w:rsidTr="00C73B39">
        <w:trPr>
          <w:trHeight w:val="720"/>
          <w:jc w:val="left"/>
        </w:trPr>
        <w:tc>
          <w:tcPr>
            <w:tcW w:w="615" w:type="dxa"/>
          </w:tcPr>
          <w:p w14:paraId="52609755" w14:textId="741804D9" w:rsidR="00D05FD9" w:rsidRPr="0039754D" w:rsidRDefault="00D05FD9" w:rsidP="00C73B39">
            <w:pPr>
              <w:ind w:firstLine="0"/>
              <w:jc w:val="center"/>
            </w:pPr>
            <w:r w:rsidRPr="0039754D">
              <w:lastRenderedPageBreak/>
              <w:t>9</w:t>
            </w:r>
          </w:p>
        </w:tc>
        <w:tc>
          <w:tcPr>
            <w:tcW w:w="2765" w:type="dxa"/>
          </w:tcPr>
          <w:p w14:paraId="5E9A673A" w14:textId="33366642" w:rsidR="00D05FD9" w:rsidRPr="0039754D" w:rsidRDefault="00D05FD9" w:rsidP="00316F46">
            <w:pPr>
              <w:ind w:firstLine="0"/>
            </w:pPr>
            <w:r w:rsidRPr="0039754D">
              <w:t>ExpiredDate</w:t>
            </w:r>
          </w:p>
        </w:tc>
        <w:tc>
          <w:tcPr>
            <w:tcW w:w="2866" w:type="dxa"/>
          </w:tcPr>
          <w:p w14:paraId="6477039F" w14:textId="48FDC572" w:rsidR="00D05FD9" w:rsidRPr="0039754D" w:rsidRDefault="00D05FD9" w:rsidP="00316F46">
            <w:pPr>
              <w:ind w:firstLine="0"/>
            </w:pPr>
            <w:r w:rsidRPr="0039754D">
              <w:t>DateTime</w:t>
            </w:r>
          </w:p>
        </w:tc>
        <w:tc>
          <w:tcPr>
            <w:tcW w:w="3227" w:type="dxa"/>
          </w:tcPr>
          <w:p w14:paraId="44D2C5A6" w14:textId="4A8C8D97" w:rsidR="00D05FD9" w:rsidRPr="0039754D" w:rsidRDefault="00D05FD9" w:rsidP="00316F46">
            <w:pPr>
              <w:ind w:firstLine="0"/>
            </w:pPr>
            <w:r w:rsidRPr="0039754D">
              <w:t>null</w:t>
            </w:r>
          </w:p>
        </w:tc>
      </w:tr>
      <w:tr w:rsidR="00D05FD9" w:rsidRPr="0039754D" w14:paraId="1C3EB90A" w14:textId="77777777" w:rsidTr="00C73B39">
        <w:trPr>
          <w:trHeight w:val="720"/>
          <w:jc w:val="left"/>
        </w:trPr>
        <w:tc>
          <w:tcPr>
            <w:tcW w:w="615" w:type="dxa"/>
          </w:tcPr>
          <w:p w14:paraId="13E6F288" w14:textId="587EE8D9" w:rsidR="00D05FD9" w:rsidRPr="0039754D" w:rsidRDefault="00D05FD9" w:rsidP="00C73B39">
            <w:pPr>
              <w:ind w:firstLine="0"/>
              <w:jc w:val="center"/>
            </w:pPr>
            <w:r w:rsidRPr="0039754D">
              <w:t>10</w:t>
            </w:r>
          </w:p>
        </w:tc>
        <w:tc>
          <w:tcPr>
            <w:tcW w:w="2765" w:type="dxa"/>
          </w:tcPr>
          <w:p w14:paraId="1DF2FA17" w14:textId="2D4D7B97" w:rsidR="00D05FD9" w:rsidRPr="0039754D" w:rsidRDefault="00D05FD9" w:rsidP="00316F46">
            <w:pPr>
              <w:ind w:firstLine="0"/>
            </w:pPr>
            <w:r w:rsidRPr="0039754D">
              <w:t>DepositedAmount</w:t>
            </w:r>
          </w:p>
        </w:tc>
        <w:tc>
          <w:tcPr>
            <w:tcW w:w="2866" w:type="dxa"/>
          </w:tcPr>
          <w:p w14:paraId="0D70FE0E" w14:textId="2A9B98DE" w:rsidR="00D05FD9" w:rsidRPr="0039754D" w:rsidRDefault="00D05FD9" w:rsidP="00316F46">
            <w:pPr>
              <w:ind w:firstLine="0"/>
            </w:pPr>
            <w:r w:rsidRPr="0039754D">
              <w:t>Decimal</w:t>
            </w:r>
          </w:p>
        </w:tc>
        <w:tc>
          <w:tcPr>
            <w:tcW w:w="3227" w:type="dxa"/>
          </w:tcPr>
          <w:p w14:paraId="42CF0D51" w14:textId="2E444D7F" w:rsidR="00D05FD9" w:rsidRPr="0039754D" w:rsidRDefault="00D05FD9" w:rsidP="00316F46">
            <w:pPr>
              <w:ind w:firstLine="0"/>
            </w:pPr>
            <w:r w:rsidRPr="0039754D">
              <w:t>null</w:t>
            </w:r>
          </w:p>
        </w:tc>
      </w:tr>
      <w:tr w:rsidR="00D05FD9" w:rsidRPr="0039754D" w14:paraId="6234588D" w14:textId="77777777" w:rsidTr="00C73B39">
        <w:trPr>
          <w:trHeight w:val="720"/>
          <w:jc w:val="left"/>
        </w:trPr>
        <w:tc>
          <w:tcPr>
            <w:tcW w:w="615" w:type="dxa"/>
          </w:tcPr>
          <w:p w14:paraId="782A75F4" w14:textId="17B7BBF4" w:rsidR="00D05FD9" w:rsidRPr="0039754D" w:rsidRDefault="00D05FD9" w:rsidP="00C73B39">
            <w:pPr>
              <w:ind w:firstLine="0"/>
              <w:jc w:val="center"/>
            </w:pPr>
            <w:r w:rsidRPr="0039754D">
              <w:t>11</w:t>
            </w:r>
          </w:p>
        </w:tc>
        <w:tc>
          <w:tcPr>
            <w:tcW w:w="2765" w:type="dxa"/>
          </w:tcPr>
          <w:p w14:paraId="0FFBF7EC" w14:textId="0D3602A6" w:rsidR="00D05FD9" w:rsidRPr="0039754D" w:rsidRDefault="00D05FD9" w:rsidP="00316F46">
            <w:pPr>
              <w:ind w:firstLine="0"/>
            </w:pPr>
            <w:r w:rsidRPr="0039754D">
              <w:t>Type</w:t>
            </w:r>
          </w:p>
        </w:tc>
        <w:tc>
          <w:tcPr>
            <w:tcW w:w="2866" w:type="dxa"/>
          </w:tcPr>
          <w:p w14:paraId="5062C9F6" w14:textId="0250A52B" w:rsidR="00D05FD9" w:rsidRPr="0039754D" w:rsidRDefault="00D05FD9" w:rsidP="00316F46">
            <w:pPr>
              <w:ind w:firstLine="0"/>
            </w:pPr>
            <w:r w:rsidRPr="0039754D">
              <w:t>Int</w:t>
            </w:r>
          </w:p>
        </w:tc>
        <w:tc>
          <w:tcPr>
            <w:tcW w:w="3227" w:type="dxa"/>
          </w:tcPr>
          <w:p w14:paraId="78EAC92A" w14:textId="342EDD64" w:rsidR="00D05FD9" w:rsidRPr="0039754D" w:rsidRDefault="00D05FD9" w:rsidP="00316F46">
            <w:pPr>
              <w:ind w:firstLine="0"/>
            </w:pPr>
            <w:r w:rsidRPr="0039754D">
              <w:t>Not null</w:t>
            </w:r>
          </w:p>
        </w:tc>
      </w:tr>
      <w:tr w:rsidR="00D05FD9" w:rsidRPr="0039754D" w14:paraId="05A91D1D" w14:textId="77777777" w:rsidTr="00C73B39">
        <w:trPr>
          <w:trHeight w:val="720"/>
          <w:jc w:val="left"/>
        </w:trPr>
        <w:tc>
          <w:tcPr>
            <w:tcW w:w="615" w:type="dxa"/>
          </w:tcPr>
          <w:p w14:paraId="6169D479" w14:textId="7EB2416D" w:rsidR="00D05FD9" w:rsidRPr="0039754D" w:rsidRDefault="00D05FD9" w:rsidP="00C73B39">
            <w:pPr>
              <w:ind w:firstLine="0"/>
              <w:jc w:val="center"/>
            </w:pPr>
            <w:r w:rsidRPr="0039754D">
              <w:t>12</w:t>
            </w:r>
          </w:p>
        </w:tc>
        <w:tc>
          <w:tcPr>
            <w:tcW w:w="2765" w:type="dxa"/>
          </w:tcPr>
          <w:p w14:paraId="34091E4B" w14:textId="43CE9F80" w:rsidR="00D05FD9" w:rsidRPr="0039754D" w:rsidRDefault="00D05FD9" w:rsidP="00316F46">
            <w:pPr>
              <w:ind w:firstLine="0"/>
            </w:pPr>
            <w:r w:rsidRPr="0039754D">
              <w:t>ContractDuration</w:t>
            </w:r>
          </w:p>
        </w:tc>
        <w:tc>
          <w:tcPr>
            <w:tcW w:w="2866" w:type="dxa"/>
          </w:tcPr>
          <w:p w14:paraId="5CDBF225" w14:textId="50D5590C" w:rsidR="00D05FD9" w:rsidRPr="0039754D" w:rsidRDefault="00D05FD9" w:rsidP="00316F46">
            <w:pPr>
              <w:ind w:firstLine="0"/>
            </w:pPr>
            <w:r w:rsidRPr="0039754D">
              <w:t>Int</w:t>
            </w:r>
          </w:p>
        </w:tc>
        <w:tc>
          <w:tcPr>
            <w:tcW w:w="3227" w:type="dxa"/>
          </w:tcPr>
          <w:p w14:paraId="7CE5598B" w14:textId="32F0E4F6" w:rsidR="00D05FD9" w:rsidRPr="0039754D" w:rsidRDefault="00D05FD9" w:rsidP="00316F46">
            <w:pPr>
              <w:ind w:firstLine="0"/>
            </w:pPr>
            <w:r w:rsidRPr="0039754D">
              <w:t>Not null</w:t>
            </w:r>
          </w:p>
        </w:tc>
      </w:tr>
      <w:tr w:rsidR="00D05FD9" w:rsidRPr="0039754D" w14:paraId="2144EBFD" w14:textId="77777777" w:rsidTr="00C73B39">
        <w:trPr>
          <w:trHeight w:val="720"/>
          <w:jc w:val="left"/>
        </w:trPr>
        <w:tc>
          <w:tcPr>
            <w:tcW w:w="615" w:type="dxa"/>
          </w:tcPr>
          <w:p w14:paraId="53E32B05" w14:textId="5F66D69E" w:rsidR="00D05FD9" w:rsidRPr="0039754D" w:rsidRDefault="00D05FD9" w:rsidP="00C73B39">
            <w:pPr>
              <w:ind w:firstLine="0"/>
              <w:jc w:val="center"/>
            </w:pPr>
            <w:r w:rsidRPr="0039754D">
              <w:t>13</w:t>
            </w:r>
          </w:p>
        </w:tc>
        <w:tc>
          <w:tcPr>
            <w:tcW w:w="2765" w:type="dxa"/>
          </w:tcPr>
          <w:p w14:paraId="4CF6465E" w14:textId="77777777" w:rsidR="00D05FD9" w:rsidRPr="0039754D" w:rsidRDefault="00D05FD9" w:rsidP="00316F46">
            <w:pPr>
              <w:ind w:firstLine="0"/>
            </w:pPr>
            <w:r w:rsidRPr="0039754D">
              <w:t>IsDeleted</w:t>
            </w:r>
          </w:p>
        </w:tc>
        <w:tc>
          <w:tcPr>
            <w:tcW w:w="2866" w:type="dxa"/>
          </w:tcPr>
          <w:p w14:paraId="1EF65F0A" w14:textId="77777777" w:rsidR="00D05FD9" w:rsidRPr="0039754D" w:rsidRDefault="00D05FD9" w:rsidP="00316F46">
            <w:pPr>
              <w:ind w:firstLine="0"/>
            </w:pPr>
            <w:r w:rsidRPr="0039754D">
              <w:t>Bit</w:t>
            </w:r>
          </w:p>
        </w:tc>
        <w:tc>
          <w:tcPr>
            <w:tcW w:w="3227" w:type="dxa"/>
          </w:tcPr>
          <w:p w14:paraId="6CA8C2C5" w14:textId="77777777" w:rsidR="00D05FD9" w:rsidRPr="0039754D" w:rsidRDefault="00D05FD9" w:rsidP="00316F46">
            <w:pPr>
              <w:keepNext/>
              <w:ind w:firstLine="0"/>
            </w:pPr>
            <w:r w:rsidRPr="0039754D">
              <w:t>Not Null</w:t>
            </w:r>
          </w:p>
        </w:tc>
      </w:tr>
      <w:tr w:rsidR="00D05FD9" w:rsidRPr="0039754D" w14:paraId="6CB01662" w14:textId="77777777" w:rsidTr="00C73B39">
        <w:trPr>
          <w:trHeight w:val="720"/>
          <w:jc w:val="left"/>
        </w:trPr>
        <w:tc>
          <w:tcPr>
            <w:tcW w:w="615" w:type="dxa"/>
          </w:tcPr>
          <w:p w14:paraId="6C1E1C74" w14:textId="26749B0C" w:rsidR="00D05FD9" w:rsidRPr="0039754D" w:rsidRDefault="00D05FD9" w:rsidP="00C73B39">
            <w:pPr>
              <w:ind w:firstLine="0"/>
              <w:jc w:val="center"/>
            </w:pPr>
            <w:r w:rsidRPr="0039754D">
              <w:t>14</w:t>
            </w:r>
          </w:p>
        </w:tc>
        <w:tc>
          <w:tcPr>
            <w:tcW w:w="2765" w:type="dxa"/>
          </w:tcPr>
          <w:p w14:paraId="5A367C49" w14:textId="77777777" w:rsidR="00D05FD9" w:rsidRPr="0039754D" w:rsidRDefault="00D05FD9" w:rsidP="00316F46">
            <w:pPr>
              <w:ind w:firstLine="0"/>
            </w:pPr>
            <w:r w:rsidRPr="0039754D">
              <w:t>CreatedAt</w:t>
            </w:r>
          </w:p>
        </w:tc>
        <w:tc>
          <w:tcPr>
            <w:tcW w:w="2866" w:type="dxa"/>
          </w:tcPr>
          <w:p w14:paraId="774AD6F4" w14:textId="77777777" w:rsidR="00D05FD9" w:rsidRPr="0039754D" w:rsidRDefault="00D05FD9" w:rsidP="00316F46">
            <w:pPr>
              <w:ind w:firstLine="0"/>
            </w:pPr>
            <w:r w:rsidRPr="0039754D">
              <w:t>Datetime</w:t>
            </w:r>
          </w:p>
        </w:tc>
        <w:tc>
          <w:tcPr>
            <w:tcW w:w="3227" w:type="dxa"/>
          </w:tcPr>
          <w:p w14:paraId="0D255810" w14:textId="77777777" w:rsidR="00D05FD9" w:rsidRPr="0039754D" w:rsidRDefault="00D05FD9" w:rsidP="00316F46">
            <w:pPr>
              <w:keepNext/>
              <w:ind w:firstLine="0"/>
            </w:pPr>
            <w:r w:rsidRPr="0039754D">
              <w:t>Not null</w:t>
            </w:r>
          </w:p>
        </w:tc>
      </w:tr>
      <w:tr w:rsidR="00D05FD9" w:rsidRPr="0039754D" w14:paraId="151CB48F" w14:textId="77777777" w:rsidTr="00C73B39">
        <w:trPr>
          <w:trHeight w:val="720"/>
          <w:jc w:val="left"/>
        </w:trPr>
        <w:tc>
          <w:tcPr>
            <w:tcW w:w="615" w:type="dxa"/>
          </w:tcPr>
          <w:p w14:paraId="3A578CC3" w14:textId="626CE816" w:rsidR="00D05FD9" w:rsidRPr="0039754D" w:rsidRDefault="00D05FD9" w:rsidP="00C73B39">
            <w:pPr>
              <w:ind w:firstLine="0"/>
              <w:jc w:val="center"/>
            </w:pPr>
            <w:r w:rsidRPr="0039754D">
              <w:t>15</w:t>
            </w:r>
          </w:p>
        </w:tc>
        <w:tc>
          <w:tcPr>
            <w:tcW w:w="2765" w:type="dxa"/>
          </w:tcPr>
          <w:p w14:paraId="4BBFE2B1" w14:textId="77777777" w:rsidR="00D05FD9" w:rsidRPr="0039754D" w:rsidRDefault="00D05FD9" w:rsidP="00316F46">
            <w:pPr>
              <w:ind w:firstLine="0"/>
            </w:pPr>
            <w:r w:rsidRPr="0039754D">
              <w:t>UpdatedAt</w:t>
            </w:r>
          </w:p>
        </w:tc>
        <w:tc>
          <w:tcPr>
            <w:tcW w:w="2866" w:type="dxa"/>
          </w:tcPr>
          <w:p w14:paraId="1B686F94" w14:textId="77777777" w:rsidR="00D05FD9" w:rsidRPr="0039754D" w:rsidRDefault="00D05FD9" w:rsidP="00316F46">
            <w:pPr>
              <w:ind w:firstLine="0"/>
            </w:pPr>
            <w:r w:rsidRPr="0039754D">
              <w:t>Datetime</w:t>
            </w:r>
          </w:p>
        </w:tc>
        <w:tc>
          <w:tcPr>
            <w:tcW w:w="3227" w:type="dxa"/>
          </w:tcPr>
          <w:p w14:paraId="108D3AFD" w14:textId="77777777" w:rsidR="00D05FD9" w:rsidRPr="0039754D" w:rsidRDefault="00D05FD9" w:rsidP="009D63E8">
            <w:pPr>
              <w:keepNext/>
              <w:ind w:firstLine="0"/>
            </w:pPr>
            <w:r w:rsidRPr="0039754D">
              <w:t>Not null</w:t>
            </w:r>
          </w:p>
        </w:tc>
      </w:tr>
    </w:tbl>
    <w:p w14:paraId="44B7EE09" w14:textId="719A05B3" w:rsidR="00316F46" w:rsidRDefault="009D63E8" w:rsidP="009D63E8">
      <w:pPr>
        <w:pStyle w:val="Caption"/>
      </w:pPr>
      <w:bookmarkStart w:id="192" w:name="_Toc167322118"/>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2</w:t>
      </w:r>
      <w:r w:rsidR="007859AF">
        <w:rPr>
          <w:noProof/>
        </w:rPr>
        <w:fldChar w:fldCharType="end"/>
      </w:r>
      <w:r>
        <w:t xml:space="preserve"> Bảng dữ liệu hợp đồng</w:t>
      </w:r>
      <w:bookmarkEnd w:id="192"/>
    </w:p>
    <w:p w14:paraId="2B57181E" w14:textId="19C839AC" w:rsidR="00316F46" w:rsidRPr="006E1D87" w:rsidRDefault="00316F46" w:rsidP="006E1D87">
      <w:pPr>
        <w:pStyle w:val="ListParagraph"/>
        <w:numPr>
          <w:ilvl w:val="0"/>
          <w:numId w:val="54"/>
        </w:numPr>
      </w:pPr>
      <w:r w:rsidRPr="006E1D87">
        <w:t>dbo.BoardingHouses</w:t>
      </w:r>
    </w:p>
    <w:p w14:paraId="4744F790" w14:textId="47EF4812" w:rsidR="00316F46" w:rsidRPr="00CB6110" w:rsidRDefault="00316F46" w:rsidP="00C03DAB">
      <w:pPr>
        <w:pStyle w:val="ListParagraph"/>
        <w:numPr>
          <w:ilvl w:val="0"/>
          <w:numId w:val="18"/>
        </w:numPr>
      </w:pPr>
      <w:r>
        <w:t>Lưu trữ danh sách khu trọ</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67D56F6A" w14:textId="77777777" w:rsidTr="00316F46">
        <w:trPr>
          <w:trHeight w:val="1067"/>
          <w:jc w:val="left"/>
        </w:trPr>
        <w:tc>
          <w:tcPr>
            <w:tcW w:w="615" w:type="dxa"/>
          </w:tcPr>
          <w:p w14:paraId="3BDA1FC9" w14:textId="77777777" w:rsidR="00316F46" w:rsidRPr="0039754D" w:rsidRDefault="00316F46" w:rsidP="00C73B39">
            <w:pPr>
              <w:ind w:firstLine="0"/>
              <w:jc w:val="center"/>
              <w:rPr>
                <w:b/>
              </w:rPr>
            </w:pPr>
            <w:r w:rsidRPr="0039754D">
              <w:rPr>
                <w:b/>
              </w:rPr>
              <w:t>STT</w:t>
            </w:r>
          </w:p>
        </w:tc>
        <w:tc>
          <w:tcPr>
            <w:tcW w:w="2765" w:type="dxa"/>
          </w:tcPr>
          <w:p w14:paraId="3A023F02" w14:textId="77777777" w:rsidR="00316F46" w:rsidRPr="0039754D" w:rsidRDefault="00316F46" w:rsidP="00316F46">
            <w:pPr>
              <w:ind w:firstLine="0"/>
              <w:rPr>
                <w:b/>
              </w:rPr>
            </w:pPr>
            <w:r w:rsidRPr="0039754D">
              <w:rPr>
                <w:b/>
              </w:rPr>
              <w:t>Tên cột</w:t>
            </w:r>
          </w:p>
        </w:tc>
        <w:tc>
          <w:tcPr>
            <w:tcW w:w="2866" w:type="dxa"/>
          </w:tcPr>
          <w:p w14:paraId="0337F32B" w14:textId="77777777" w:rsidR="00316F46" w:rsidRPr="0039754D" w:rsidRDefault="00316F46" w:rsidP="00316F46">
            <w:pPr>
              <w:ind w:firstLine="0"/>
              <w:rPr>
                <w:b/>
              </w:rPr>
            </w:pPr>
            <w:r w:rsidRPr="0039754D">
              <w:rPr>
                <w:b/>
              </w:rPr>
              <w:t>Kiểu dữ liệu</w:t>
            </w:r>
          </w:p>
        </w:tc>
        <w:tc>
          <w:tcPr>
            <w:tcW w:w="3227" w:type="dxa"/>
          </w:tcPr>
          <w:p w14:paraId="14785805" w14:textId="77777777" w:rsidR="00316F46" w:rsidRPr="0039754D" w:rsidRDefault="00316F46" w:rsidP="00316F46">
            <w:pPr>
              <w:ind w:firstLine="0"/>
              <w:rPr>
                <w:b/>
              </w:rPr>
            </w:pPr>
            <w:r w:rsidRPr="0039754D">
              <w:rPr>
                <w:b/>
              </w:rPr>
              <w:t>Ràng buộc</w:t>
            </w:r>
          </w:p>
        </w:tc>
      </w:tr>
      <w:tr w:rsidR="00316F46" w:rsidRPr="0039754D" w14:paraId="35027BDF" w14:textId="77777777" w:rsidTr="00316F46">
        <w:trPr>
          <w:trHeight w:val="1026"/>
          <w:jc w:val="left"/>
        </w:trPr>
        <w:tc>
          <w:tcPr>
            <w:tcW w:w="615" w:type="dxa"/>
          </w:tcPr>
          <w:p w14:paraId="02201DD0" w14:textId="77777777" w:rsidR="00316F46" w:rsidRPr="0039754D" w:rsidRDefault="00316F46" w:rsidP="00C73B39">
            <w:pPr>
              <w:ind w:firstLine="0"/>
              <w:jc w:val="center"/>
            </w:pPr>
            <w:r w:rsidRPr="0039754D">
              <w:t>1</w:t>
            </w:r>
          </w:p>
        </w:tc>
        <w:tc>
          <w:tcPr>
            <w:tcW w:w="2765" w:type="dxa"/>
          </w:tcPr>
          <w:p w14:paraId="2524620C" w14:textId="77777777" w:rsidR="00316F46" w:rsidRPr="0039754D" w:rsidRDefault="00316F46" w:rsidP="00316F46">
            <w:pPr>
              <w:ind w:firstLine="0"/>
            </w:pPr>
            <w:r w:rsidRPr="0039754D">
              <w:t>Id</w:t>
            </w:r>
          </w:p>
        </w:tc>
        <w:tc>
          <w:tcPr>
            <w:tcW w:w="2866" w:type="dxa"/>
          </w:tcPr>
          <w:p w14:paraId="7FD223A6" w14:textId="77777777" w:rsidR="00316F46" w:rsidRPr="0039754D" w:rsidRDefault="00316F46" w:rsidP="00316F46">
            <w:pPr>
              <w:ind w:firstLine="0"/>
            </w:pPr>
            <w:r w:rsidRPr="0039754D">
              <w:t>Guid</w:t>
            </w:r>
          </w:p>
        </w:tc>
        <w:tc>
          <w:tcPr>
            <w:tcW w:w="3227" w:type="dxa"/>
          </w:tcPr>
          <w:p w14:paraId="3BAE9E7A" w14:textId="77777777" w:rsidR="00316F46" w:rsidRPr="0039754D" w:rsidRDefault="00316F46" w:rsidP="00316F46">
            <w:pPr>
              <w:ind w:firstLine="0"/>
            </w:pPr>
            <w:r w:rsidRPr="0039754D">
              <w:t>Primary Key</w:t>
            </w:r>
          </w:p>
        </w:tc>
      </w:tr>
      <w:tr w:rsidR="00316F46" w:rsidRPr="0039754D" w14:paraId="600D424E" w14:textId="77777777" w:rsidTr="00316F46">
        <w:trPr>
          <w:trHeight w:val="1067"/>
          <w:jc w:val="left"/>
        </w:trPr>
        <w:tc>
          <w:tcPr>
            <w:tcW w:w="615" w:type="dxa"/>
          </w:tcPr>
          <w:p w14:paraId="3B56F3C7" w14:textId="77777777" w:rsidR="00316F46" w:rsidRPr="0039754D" w:rsidRDefault="00316F46" w:rsidP="00C73B39">
            <w:pPr>
              <w:ind w:firstLine="0"/>
              <w:jc w:val="center"/>
            </w:pPr>
            <w:r w:rsidRPr="0039754D">
              <w:t>2</w:t>
            </w:r>
          </w:p>
        </w:tc>
        <w:tc>
          <w:tcPr>
            <w:tcW w:w="2765" w:type="dxa"/>
          </w:tcPr>
          <w:p w14:paraId="11D2E400" w14:textId="77777777" w:rsidR="00316F46" w:rsidRPr="0039754D" w:rsidRDefault="00316F46" w:rsidP="00316F46">
            <w:pPr>
              <w:ind w:firstLine="0"/>
            </w:pPr>
            <w:r w:rsidRPr="0039754D">
              <w:t>Name</w:t>
            </w:r>
          </w:p>
        </w:tc>
        <w:tc>
          <w:tcPr>
            <w:tcW w:w="2866" w:type="dxa"/>
          </w:tcPr>
          <w:p w14:paraId="62818B25" w14:textId="223A0E61" w:rsidR="00316F46" w:rsidRPr="0039754D" w:rsidRDefault="00316F46" w:rsidP="00316F46">
            <w:pPr>
              <w:ind w:firstLine="0"/>
            </w:pPr>
            <w:r w:rsidRPr="0039754D">
              <w:t>Nvarchar(150)</w:t>
            </w:r>
          </w:p>
        </w:tc>
        <w:tc>
          <w:tcPr>
            <w:tcW w:w="3227" w:type="dxa"/>
          </w:tcPr>
          <w:p w14:paraId="1EC3FEA8" w14:textId="77777777" w:rsidR="00316F46" w:rsidRPr="0039754D" w:rsidRDefault="00316F46" w:rsidP="00316F46">
            <w:pPr>
              <w:ind w:firstLine="0"/>
            </w:pPr>
            <w:r w:rsidRPr="0039754D">
              <w:t>Not Null</w:t>
            </w:r>
          </w:p>
        </w:tc>
      </w:tr>
      <w:tr w:rsidR="00316F46" w:rsidRPr="0039754D" w14:paraId="3F52DF1A" w14:textId="77777777" w:rsidTr="00316F46">
        <w:trPr>
          <w:trHeight w:val="1067"/>
          <w:jc w:val="left"/>
        </w:trPr>
        <w:tc>
          <w:tcPr>
            <w:tcW w:w="615" w:type="dxa"/>
          </w:tcPr>
          <w:p w14:paraId="13A6A0DF" w14:textId="04902792" w:rsidR="00316F46" w:rsidRPr="0039754D" w:rsidRDefault="00316F46" w:rsidP="00C73B39">
            <w:pPr>
              <w:ind w:firstLine="0"/>
              <w:jc w:val="center"/>
            </w:pPr>
            <w:r w:rsidRPr="0039754D">
              <w:t>3</w:t>
            </w:r>
          </w:p>
        </w:tc>
        <w:tc>
          <w:tcPr>
            <w:tcW w:w="2765" w:type="dxa"/>
          </w:tcPr>
          <w:p w14:paraId="7A76575C" w14:textId="6945C009" w:rsidR="00316F46" w:rsidRPr="0039754D" w:rsidRDefault="00316F46" w:rsidP="00316F46">
            <w:pPr>
              <w:ind w:firstLine="0"/>
            </w:pPr>
            <w:r w:rsidRPr="0039754D">
              <w:t>Address</w:t>
            </w:r>
          </w:p>
        </w:tc>
        <w:tc>
          <w:tcPr>
            <w:tcW w:w="2866" w:type="dxa"/>
          </w:tcPr>
          <w:p w14:paraId="29026826" w14:textId="33E50012" w:rsidR="00316F46" w:rsidRPr="0039754D" w:rsidRDefault="00316F46" w:rsidP="00316F46">
            <w:pPr>
              <w:ind w:firstLine="0"/>
            </w:pPr>
            <w:r w:rsidRPr="0039754D">
              <w:t>Nvarhcar(250)</w:t>
            </w:r>
          </w:p>
        </w:tc>
        <w:tc>
          <w:tcPr>
            <w:tcW w:w="3227" w:type="dxa"/>
          </w:tcPr>
          <w:p w14:paraId="5C6239DE" w14:textId="28465723" w:rsidR="00316F46" w:rsidRPr="0039754D" w:rsidRDefault="00316F46" w:rsidP="00316F46">
            <w:pPr>
              <w:ind w:firstLine="0"/>
            </w:pPr>
            <w:r w:rsidRPr="0039754D">
              <w:t>null</w:t>
            </w:r>
          </w:p>
        </w:tc>
      </w:tr>
      <w:tr w:rsidR="00316F46" w:rsidRPr="0039754D" w14:paraId="33568015" w14:textId="77777777" w:rsidTr="00316F46">
        <w:trPr>
          <w:trHeight w:val="1067"/>
          <w:jc w:val="left"/>
        </w:trPr>
        <w:tc>
          <w:tcPr>
            <w:tcW w:w="615" w:type="dxa"/>
          </w:tcPr>
          <w:p w14:paraId="2A2857E7" w14:textId="294AAFDB" w:rsidR="00316F46" w:rsidRPr="0039754D" w:rsidRDefault="00316F46" w:rsidP="00C73B39">
            <w:pPr>
              <w:ind w:firstLine="0"/>
              <w:jc w:val="center"/>
            </w:pPr>
            <w:r w:rsidRPr="0039754D">
              <w:t>4</w:t>
            </w:r>
          </w:p>
        </w:tc>
        <w:tc>
          <w:tcPr>
            <w:tcW w:w="2765" w:type="dxa"/>
          </w:tcPr>
          <w:p w14:paraId="68C1153A" w14:textId="187C7043" w:rsidR="00316F46" w:rsidRPr="0039754D" w:rsidRDefault="00316F46" w:rsidP="00316F46">
            <w:pPr>
              <w:ind w:firstLine="0"/>
            </w:pPr>
            <w:r w:rsidRPr="0039754D">
              <w:t>Description</w:t>
            </w:r>
          </w:p>
        </w:tc>
        <w:tc>
          <w:tcPr>
            <w:tcW w:w="2866" w:type="dxa"/>
          </w:tcPr>
          <w:p w14:paraId="525849E1" w14:textId="5EBC9F93" w:rsidR="00316F46" w:rsidRPr="0039754D" w:rsidRDefault="00316F46" w:rsidP="00316F46">
            <w:pPr>
              <w:ind w:firstLine="0"/>
            </w:pPr>
            <w:r w:rsidRPr="0039754D">
              <w:t>Nvarchar(500)</w:t>
            </w:r>
          </w:p>
        </w:tc>
        <w:tc>
          <w:tcPr>
            <w:tcW w:w="3227" w:type="dxa"/>
          </w:tcPr>
          <w:p w14:paraId="20172797" w14:textId="0542BCBF" w:rsidR="00316F46" w:rsidRPr="0039754D" w:rsidRDefault="00316F46" w:rsidP="00316F46">
            <w:pPr>
              <w:ind w:firstLine="0"/>
            </w:pPr>
            <w:r w:rsidRPr="0039754D">
              <w:t>null</w:t>
            </w:r>
          </w:p>
        </w:tc>
      </w:tr>
      <w:tr w:rsidR="00316F46" w:rsidRPr="0039754D" w14:paraId="375B3526" w14:textId="77777777" w:rsidTr="00316F46">
        <w:trPr>
          <w:trHeight w:val="1067"/>
          <w:jc w:val="left"/>
        </w:trPr>
        <w:tc>
          <w:tcPr>
            <w:tcW w:w="615" w:type="dxa"/>
          </w:tcPr>
          <w:p w14:paraId="076F00F6" w14:textId="314937A8" w:rsidR="00316F46" w:rsidRPr="0039754D" w:rsidRDefault="00316F46" w:rsidP="00C73B39">
            <w:pPr>
              <w:ind w:firstLine="0"/>
              <w:jc w:val="center"/>
            </w:pPr>
            <w:r w:rsidRPr="0039754D">
              <w:t>5</w:t>
            </w:r>
          </w:p>
        </w:tc>
        <w:tc>
          <w:tcPr>
            <w:tcW w:w="2765" w:type="dxa"/>
          </w:tcPr>
          <w:p w14:paraId="4884A48D" w14:textId="4112B916" w:rsidR="00316F46" w:rsidRPr="0039754D" w:rsidRDefault="00316F46" w:rsidP="00316F46">
            <w:pPr>
              <w:ind w:firstLine="0"/>
            </w:pPr>
            <w:r w:rsidRPr="0039754D">
              <w:t>Months</w:t>
            </w:r>
          </w:p>
        </w:tc>
        <w:tc>
          <w:tcPr>
            <w:tcW w:w="2866" w:type="dxa"/>
          </w:tcPr>
          <w:p w14:paraId="23A97E21" w14:textId="569D5DE6" w:rsidR="00316F46" w:rsidRPr="0039754D" w:rsidRDefault="00316F46" w:rsidP="00316F46">
            <w:pPr>
              <w:ind w:firstLine="0"/>
            </w:pPr>
            <w:r w:rsidRPr="0039754D">
              <w:t>Int</w:t>
            </w:r>
          </w:p>
        </w:tc>
        <w:tc>
          <w:tcPr>
            <w:tcW w:w="3227" w:type="dxa"/>
          </w:tcPr>
          <w:p w14:paraId="385887B6" w14:textId="6E283118" w:rsidR="00316F46" w:rsidRPr="0039754D" w:rsidRDefault="00316F46" w:rsidP="00316F46">
            <w:pPr>
              <w:ind w:firstLine="0"/>
            </w:pPr>
            <w:r w:rsidRPr="0039754D">
              <w:t>null</w:t>
            </w:r>
          </w:p>
        </w:tc>
      </w:tr>
      <w:tr w:rsidR="00316F46" w:rsidRPr="0039754D" w14:paraId="7545815E" w14:textId="77777777" w:rsidTr="00316F46">
        <w:trPr>
          <w:trHeight w:val="1067"/>
          <w:jc w:val="left"/>
        </w:trPr>
        <w:tc>
          <w:tcPr>
            <w:tcW w:w="615" w:type="dxa"/>
          </w:tcPr>
          <w:p w14:paraId="15DA115E" w14:textId="60E8EC5D" w:rsidR="00316F46" w:rsidRPr="0039754D" w:rsidRDefault="00316F46" w:rsidP="00C73B39">
            <w:pPr>
              <w:ind w:firstLine="0"/>
              <w:jc w:val="center"/>
            </w:pPr>
            <w:r w:rsidRPr="0039754D">
              <w:lastRenderedPageBreak/>
              <w:t>6</w:t>
            </w:r>
          </w:p>
        </w:tc>
        <w:tc>
          <w:tcPr>
            <w:tcW w:w="2765" w:type="dxa"/>
          </w:tcPr>
          <w:p w14:paraId="69D8F26D" w14:textId="0680EAAA" w:rsidR="00316F46" w:rsidRPr="0039754D" w:rsidRDefault="00316F46" w:rsidP="00316F46">
            <w:pPr>
              <w:ind w:firstLine="0"/>
            </w:pPr>
            <w:r w:rsidRPr="0039754D">
              <w:t>StartDatePayment</w:t>
            </w:r>
          </w:p>
        </w:tc>
        <w:tc>
          <w:tcPr>
            <w:tcW w:w="2866" w:type="dxa"/>
          </w:tcPr>
          <w:p w14:paraId="42D9310A" w14:textId="6FB05EBA" w:rsidR="00316F46" w:rsidRPr="0039754D" w:rsidRDefault="00316F46" w:rsidP="00316F46">
            <w:pPr>
              <w:ind w:firstLine="0"/>
            </w:pPr>
            <w:r w:rsidRPr="0039754D">
              <w:t>Int</w:t>
            </w:r>
          </w:p>
        </w:tc>
        <w:tc>
          <w:tcPr>
            <w:tcW w:w="3227" w:type="dxa"/>
          </w:tcPr>
          <w:p w14:paraId="213B26A0" w14:textId="5C2EEAA6" w:rsidR="00316F46" w:rsidRPr="0039754D" w:rsidRDefault="00316F46" w:rsidP="00316F46">
            <w:pPr>
              <w:ind w:firstLine="0"/>
            </w:pPr>
            <w:r w:rsidRPr="0039754D">
              <w:t>null</w:t>
            </w:r>
          </w:p>
        </w:tc>
      </w:tr>
      <w:tr w:rsidR="00316F46" w:rsidRPr="0039754D" w14:paraId="2A11780E" w14:textId="77777777" w:rsidTr="00316F46">
        <w:trPr>
          <w:trHeight w:val="1067"/>
          <w:jc w:val="left"/>
        </w:trPr>
        <w:tc>
          <w:tcPr>
            <w:tcW w:w="615" w:type="dxa"/>
          </w:tcPr>
          <w:p w14:paraId="15BBF08D" w14:textId="62C09ECC" w:rsidR="00316F46" w:rsidRPr="0039754D" w:rsidRDefault="00316F46" w:rsidP="00C73B39">
            <w:pPr>
              <w:ind w:firstLine="0"/>
              <w:jc w:val="center"/>
            </w:pPr>
            <w:r w:rsidRPr="0039754D">
              <w:t>7</w:t>
            </w:r>
          </w:p>
        </w:tc>
        <w:tc>
          <w:tcPr>
            <w:tcW w:w="2765" w:type="dxa"/>
          </w:tcPr>
          <w:p w14:paraId="66080393" w14:textId="7B378B4C" w:rsidR="00316F46" w:rsidRPr="0039754D" w:rsidRDefault="00316F46" w:rsidP="00316F46">
            <w:pPr>
              <w:ind w:firstLine="0"/>
            </w:pPr>
            <w:r w:rsidRPr="0039754D">
              <w:t>EndDatePayment</w:t>
            </w:r>
          </w:p>
        </w:tc>
        <w:tc>
          <w:tcPr>
            <w:tcW w:w="2866" w:type="dxa"/>
          </w:tcPr>
          <w:p w14:paraId="5C7DFAA3" w14:textId="1CE7D720" w:rsidR="00316F46" w:rsidRPr="0039754D" w:rsidRDefault="00316F46" w:rsidP="00316F46">
            <w:pPr>
              <w:ind w:firstLine="0"/>
            </w:pPr>
            <w:r w:rsidRPr="0039754D">
              <w:t>Int</w:t>
            </w:r>
          </w:p>
        </w:tc>
        <w:tc>
          <w:tcPr>
            <w:tcW w:w="3227" w:type="dxa"/>
          </w:tcPr>
          <w:p w14:paraId="6805300E" w14:textId="0534AB7D" w:rsidR="00316F46" w:rsidRPr="0039754D" w:rsidRDefault="00316F46" w:rsidP="00316F46">
            <w:pPr>
              <w:ind w:firstLine="0"/>
            </w:pPr>
            <w:r w:rsidRPr="0039754D">
              <w:t>null</w:t>
            </w:r>
          </w:p>
        </w:tc>
      </w:tr>
      <w:tr w:rsidR="00316F46" w:rsidRPr="0039754D" w14:paraId="701C51AA" w14:textId="77777777" w:rsidTr="00316F46">
        <w:trPr>
          <w:trHeight w:val="1067"/>
          <w:jc w:val="left"/>
        </w:trPr>
        <w:tc>
          <w:tcPr>
            <w:tcW w:w="615" w:type="dxa"/>
          </w:tcPr>
          <w:p w14:paraId="4492595F" w14:textId="1298F159" w:rsidR="00316F46" w:rsidRPr="0039754D" w:rsidRDefault="00316F46" w:rsidP="00C73B39">
            <w:pPr>
              <w:ind w:firstLine="0"/>
              <w:jc w:val="center"/>
            </w:pPr>
            <w:r w:rsidRPr="0039754D">
              <w:t>8</w:t>
            </w:r>
          </w:p>
        </w:tc>
        <w:tc>
          <w:tcPr>
            <w:tcW w:w="2765" w:type="dxa"/>
          </w:tcPr>
          <w:p w14:paraId="3D7B589F" w14:textId="0975D6EE" w:rsidR="00316F46" w:rsidRPr="0039754D" w:rsidRDefault="00316F46" w:rsidP="00316F46">
            <w:pPr>
              <w:ind w:firstLine="0"/>
            </w:pPr>
            <w:r w:rsidRPr="0039754D">
              <w:t>CityId</w:t>
            </w:r>
          </w:p>
        </w:tc>
        <w:tc>
          <w:tcPr>
            <w:tcW w:w="2866" w:type="dxa"/>
          </w:tcPr>
          <w:p w14:paraId="40038DB3" w14:textId="08C318CB" w:rsidR="00316F46" w:rsidRPr="0039754D" w:rsidRDefault="00316F46" w:rsidP="00316F46">
            <w:pPr>
              <w:ind w:firstLine="0"/>
            </w:pPr>
            <w:r w:rsidRPr="0039754D">
              <w:t>Guid</w:t>
            </w:r>
          </w:p>
        </w:tc>
        <w:tc>
          <w:tcPr>
            <w:tcW w:w="3227" w:type="dxa"/>
          </w:tcPr>
          <w:p w14:paraId="635FDFDF" w14:textId="3F9ADD4B" w:rsidR="00316F46" w:rsidRPr="0039754D" w:rsidRDefault="00316F46" w:rsidP="00316F46">
            <w:pPr>
              <w:ind w:firstLine="0"/>
            </w:pPr>
            <w:r w:rsidRPr="0039754D">
              <w:t>null</w:t>
            </w:r>
          </w:p>
        </w:tc>
      </w:tr>
      <w:tr w:rsidR="00316F46" w:rsidRPr="0039754D" w14:paraId="6041F604" w14:textId="77777777" w:rsidTr="00316F46">
        <w:trPr>
          <w:trHeight w:val="1067"/>
          <w:jc w:val="left"/>
        </w:trPr>
        <w:tc>
          <w:tcPr>
            <w:tcW w:w="615" w:type="dxa"/>
          </w:tcPr>
          <w:p w14:paraId="1FDC3C33" w14:textId="106F92C4" w:rsidR="00316F46" w:rsidRPr="0039754D" w:rsidRDefault="00316F46" w:rsidP="00C73B39">
            <w:pPr>
              <w:ind w:firstLine="0"/>
              <w:jc w:val="center"/>
            </w:pPr>
            <w:r w:rsidRPr="0039754D">
              <w:t>9</w:t>
            </w:r>
          </w:p>
        </w:tc>
        <w:tc>
          <w:tcPr>
            <w:tcW w:w="2765" w:type="dxa"/>
          </w:tcPr>
          <w:p w14:paraId="5EFE2952" w14:textId="5D87D5B7" w:rsidR="00316F46" w:rsidRPr="0039754D" w:rsidRDefault="00316F46" w:rsidP="00316F46">
            <w:pPr>
              <w:ind w:firstLine="0"/>
            </w:pPr>
            <w:r w:rsidRPr="0039754D">
              <w:t>IsNotLimitTime</w:t>
            </w:r>
          </w:p>
        </w:tc>
        <w:tc>
          <w:tcPr>
            <w:tcW w:w="2866" w:type="dxa"/>
          </w:tcPr>
          <w:p w14:paraId="578422DA" w14:textId="3F1EAB4B" w:rsidR="00316F46" w:rsidRPr="0039754D" w:rsidRDefault="00316F46" w:rsidP="00316F46">
            <w:pPr>
              <w:ind w:firstLine="0"/>
            </w:pPr>
            <w:r w:rsidRPr="0039754D">
              <w:t>Bit</w:t>
            </w:r>
          </w:p>
        </w:tc>
        <w:tc>
          <w:tcPr>
            <w:tcW w:w="3227" w:type="dxa"/>
          </w:tcPr>
          <w:p w14:paraId="0339ECE6" w14:textId="169E1F9C" w:rsidR="00316F46" w:rsidRPr="0039754D" w:rsidRDefault="00316F46" w:rsidP="00316F46">
            <w:pPr>
              <w:ind w:firstLine="0"/>
            </w:pPr>
            <w:r w:rsidRPr="0039754D">
              <w:t>null</w:t>
            </w:r>
          </w:p>
        </w:tc>
      </w:tr>
      <w:tr w:rsidR="00316F46" w:rsidRPr="0039754D" w14:paraId="5BA098AF" w14:textId="77777777" w:rsidTr="00316F46">
        <w:trPr>
          <w:trHeight w:val="1067"/>
          <w:jc w:val="left"/>
        </w:trPr>
        <w:tc>
          <w:tcPr>
            <w:tcW w:w="615" w:type="dxa"/>
          </w:tcPr>
          <w:p w14:paraId="7EA9C770" w14:textId="235E1BDB" w:rsidR="00316F46" w:rsidRPr="0039754D" w:rsidRDefault="00316F46" w:rsidP="00C73B39">
            <w:pPr>
              <w:ind w:firstLine="0"/>
              <w:jc w:val="center"/>
            </w:pPr>
            <w:r w:rsidRPr="0039754D">
              <w:t>10</w:t>
            </w:r>
          </w:p>
        </w:tc>
        <w:tc>
          <w:tcPr>
            <w:tcW w:w="2765" w:type="dxa"/>
          </w:tcPr>
          <w:p w14:paraId="5255020E" w14:textId="3B0E5E39" w:rsidR="00316F46" w:rsidRPr="0039754D" w:rsidRDefault="00316F46" w:rsidP="00316F46">
            <w:pPr>
              <w:ind w:firstLine="0"/>
            </w:pPr>
            <w:r w:rsidRPr="0039754D">
              <w:t>IsSelfPayment</w:t>
            </w:r>
          </w:p>
        </w:tc>
        <w:tc>
          <w:tcPr>
            <w:tcW w:w="2866" w:type="dxa"/>
          </w:tcPr>
          <w:p w14:paraId="223CC25B" w14:textId="314172B8" w:rsidR="00316F46" w:rsidRPr="0039754D" w:rsidRDefault="00316F46" w:rsidP="00316F46">
            <w:pPr>
              <w:ind w:firstLine="0"/>
            </w:pPr>
            <w:r w:rsidRPr="0039754D">
              <w:t>Bit</w:t>
            </w:r>
          </w:p>
        </w:tc>
        <w:tc>
          <w:tcPr>
            <w:tcW w:w="3227" w:type="dxa"/>
          </w:tcPr>
          <w:p w14:paraId="0FF8ECC9" w14:textId="36DAD7A8" w:rsidR="00316F46" w:rsidRPr="0039754D" w:rsidRDefault="00316F46" w:rsidP="00316F46">
            <w:pPr>
              <w:ind w:firstLine="0"/>
            </w:pPr>
            <w:r w:rsidRPr="0039754D">
              <w:t>null</w:t>
            </w:r>
          </w:p>
        </w:tc>
      </w:tr>
      <w:tr w:rsidR="00316F46" w:rsidRPr="0039754D" w14:paraId="0C5F09A6" w14:textId="77777777" w:rsidTr="00316F46">
        <w:trPr>
          <w:trHeight w:val="1067"/>
          <w:jc w:val="left"/>
        </w:trPr>
        <w:tc>
          <w:tcPr>
            <w:tcW w:w="615" w:type="dxa"/>
          </w:tcPr>
          <w:p w14:paraId="77B58AEA" w14:textId="24B0FAB2" w:rsidR="00316F46" w:rsidRPr="0039754D" w:rsidRDefault="00316F46" w:rsidP="00C73B39">
            <w:pPr>
              <w:ind w:firstLine="0"/>
              <w:jc w:val="center"/>
            </w:pPr>
            <w:r w:rsidRPr="0039754D">
              <w:t>11</w:t>
            </w:r>
          </w:p>
        </w:tc>
        <w:tc>
          <w:tcPr>
            <w:tcW w:w="2765" w:type="dxa"/>
          </w:tcPr>
          <w:p w14:paraId="0A9F3862" w14:textId="77777777" w:rsidR="00316F46" w:rsidRPr="0039754D" w:rsidRDefault="00316F46" w:rsidP="00316F46">
            <w:pPr>
              <w:ind w:firstLine="0"/>
            </w:pPr>
            <w:r w:rsidRPr="0039754D">
              <w:t>IsDeleted</w:t>
            </w:r>
          </w:p>
        </w:tc>
        <w:tc>
          <w:tcPr>
            <w:tcW w:w="2866" w:type="dxa"/>
          </w:tcPr>
          <w:p w14:paraId="1942C75E" w14:textId="77777777" w:rsidR="00316F46" w:rsidRPr="0039754D" w:rsidRDefault="00316F46" w:rsidP="00316F46">
            <w:pPr>
              <w:ind w:firstLine="0"/>
            </w:pPr>
            <w:r w:rsidRPr="0039754D">
              <w:t>Bit</w:t>
            </w:r>
          </w:p>
        </w:tc>
        <w:tc>
          <w:tcPr>
            <w:tcW w:w="3227" w:type="dxa"/>
          </w:tcPr>
          <w:p w14:paraId="31E72ABB" w14:textId="77777777" w:rsidR="00316F46" w:rsidRPr="0039754D" w:rsidRDefault="00316F46" w:rsidP="00316F46">
            <w:pPr>
              <w:keepNext/>
              <w:ind w:firstLine="0"/>
            </w:pPr>
            <w:r w:rsidRPr="0039754D">
              <w:t>Not Null</w:t>
            </w:r>
          </w:p>
        </w:tc>
      </w:tr>
      <w:tr w:rsidR="00316F46" w:rsidRPr="0039754D" w14:paraId="582F796F" w14:textId="77777777" w:rsidTr="00316F46">
        <w:trPr>
          <w:trHeight w:val="1067"/>
          <w:jc w:val="left"/>
        </w:trPr>
        <w:tc>
          <w:tcPr>
            <w:tcW w:w="615" w:type="dxa"/>
          </w:tcPr>
          <w:p w14:paraId="3501E43F" w14:textId="5190396F" w:rsidR="00316F46" w:rsidRPr="0039754D" w:rsidRDefault="00316F46" w:rsidP="00C73B39">
            <w:pPr>
              <w:ind w:firstLine="0"/>
              <w:jc w:val="center"/>
            </w:pPr>
            <w:r w:rsidRPr="0039754D">
              <w:t>12</w:t>
            </w:r>
          </w:p>
        </w:tc>
        <w:tc>
          <w:tcPr>
            <w:tcW w:w="2765" w:type="dxa"/>
          </w:tcPr>
          <w:p w14:paraId="249E0E8B" w14:textId="77777777" w:rsidR="00316F46" w:rsidRPr="0039754D" w:rsidRDefault="00316F46" w:rsidP="00316F46">
            <w:pPr>
              <w:ind w:firstLine="0"/>
            </w:pPr>
            <w:r w:rsidRPr="0039754D">
              <w:t>CreatedAt</w:t>
            </w:r>
          </w:p>
        </w:tc>
        <w:tc>
          <w:tcPr>
            <w:tcW w:w="2866" w:type="dxa"/>
          </w:tcPr>
          <w:p w14:paraId="5EA0B32D" w14:textId="77777777" w:rsidR="00316F46" w:rsidRPr="0039754D" w:rsidRDefault="00316F46" w:rsidP="00316F46">
            <w:pPr>
              <w:ind w:firstLine="0"/>
            </w:pPr>
            <w:r w:rsidRPr="0039754D">
              <w:t>Datetime</w:t>
            </w:r>
          </w:p>
        </w:tc>
        <w:tc>
          <w:tcPr>
            <w:tcW w:w="3227" w:type="dxa"/>
          </w:tcPr>
          <w:p w14:paraId="5606A687" w14:textId="77777777" w:rsidR="00316F46" w:rsidRPr="0039754D" w:rsidRDefault="00316F46" w:rsidP="00316F46">
            <w:pPr>
              <w:keepNext/>
              <w:ind w:firstLine="0"/>
            </w:pPr>
            <w:r w:rsidRPr="0039754D">
              <w:t>Not null</w:t>
            </w:r>
          </w:p>
        </w:tc>
      </w:tr>
      <w:tr w:rsidR="00316F46" w:rsidRPr="0039754D" w14:paraId="05B12313" w14:textId="77777777" w:rsidTr="00316F46">
        <w:trPr>
          <w:trHeight w:val="1067"/>
          <w:jc w:val="left"/>
        </w:trPr>
        <w:tc>
          <w:tcPr>
            <w:tcW w:w="615" w:type="dxa"/>
          </w:tcPr>
          <w:p w14:paraId="305282D9" w14:textId="626B93F1" w:rsidR="00316F46" w:rsidRPr="0039754D" w:rsidRDefault="00316F46" w:rsidP="00C73B39">
            <w:pPr>
              <w:ind w:firstLine="0"/>
              <w:jc w:val="center"/>
            </w:pPr>
            <w:r w:rsidRPr="0039754D">
              <w:t>13</w:t>
            </w:r>
          </w:p>
        </w:tc>
        <w:tc>
          <w:tcPr>
            <w:tcW w:w="2765" w:type="dxa"/>
          </w:tcPr>
          <w:p w14:paraId="68728B68" w14:textId="77777777" w:rsidR="00316F46" w:rsidRPr="0039754D" w:rsidRDefault="00316F46" w:rsidP="00316F46">
            <w:pPr>
              <w:ind w:firstLine="0"/>
            </w:pPr>
            <w:r w:rsidRPr="0039754D">
              <w:t>UpdatedAt</w:t>
            </w:r>
          </w:p>
        </w:tc>
        <w:tc>
          <w:tcPr>
            <w:tcW w:w="2866" w:type="dxa"/>
          </w:tcPr>
          <w:p w14:paraId="0D5B070D" w14:textId="77777777" w:rsidR="00316F46" w:rsidRPr="0039754D" w:rsidRDefault="00316F46" w:rsidP="00316F46">
            <w:pPr>
              <w:ind w:firstLine="0"/>
            </w:pPr>
            <w:r w:rsidRPr="0039754D">
              <w:t>Datetime</w:t>
            </w:r>
          </w:p>
        </w:tc>
        <w:tc>
          <w:tcPr>
            <w:tcW w:w="3227" w:type="dxa"/>
          </w:tcPr>
          <w:p w14:paraId="782A3145" w14:textId="77777777" w:rsidR="00316F46" w:rsidRPr="0039754D" w:rsidRDefault="00316F46" w:rsidP="009D63E8">
            <w:pPr>
              <w:keepNext/>
              <w:ind w:firstLine="0"/>
            </w:pPr>
            <w:r w:rsidRPr="0039754D">
              <w:t>Not null</w:t>
            </w:r>
          </w:p>
        </w:tc>
      </w:tr>
    </w:tbl>
    <w:p w14:paraId="4460570E" w14:textId="39A9D199" w:rsidR="009D63E8" w:rsidRDefault="009D63E8">
      <w:pPr>
        <w:pStyle w:val="Caption"/>
      </w:pPr>
      <w:bookmarkStart w:id="193" w:name="_Toc167322119"/>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3</w:t>
      </w:r>
      <w:r w:rsidR="007859AF">
        <w:rPr>
          <w:noProof/>
        </w:rPr>
        <w:fldChar w:fldCharType="end"/>
      </w:r>
      <w:r>
        <w:t xml:space="preserve"> Bảng dữ liệu khu trọ</w:t>
      </w:r>
      <w:bookmarkEnd w:id="193"/>
    </w:p>
    <w:p w14:paraId="54177A43" w14:textId="6DDFC288" w:rsidR="00316F46" w:rsidRPr="006E1D87" w:rsidRDefault="00316F46" w:rsidP="006E1D87">
      <w:pPr>
        <w:pStyle w:val="ListParagraph"/>
        <w:numPr>
          <w:ilvl w:val="0"/>
          <w:numId w:val="54"/>
        </w:numPr>
      </w:pPr>
      <w:r w:rsidRPr="006E1D87">
        <w:t>dbo.ContractTerms</w:t>
      </w:r>
    </w:p>
    <w:p w14:paraId="23BA43E5" w14:textId="1CF5FFA1" w:rsidR="00316F46" w:rsidRPr="00CB6110" w:rsidRDefault="00316F46" w:rsidP="00C03DAB">
      <w:pPr>
        <w:pStyle w:val="ListParagraph"/>
        <w:numPr>
          <w:ilvl w:val="0"/>
          <w:numId w:val="18"/>
        </w:numPr>
      </w:pPr>
      <w:r>
        <w:t>Lưu trữ các điều khoản hợp đồng</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72E7B977" w14:textId="77777777" w:rsidTr="00316F46">
        <w:trPr>
          <w:trHeight w:val="1067"/>
          <w:jc w:val="left"/>
        </w:trPr>
        <w:tc>
          <w:tcPr>
            <w:tcW w:w="615" w:type="dxa"/>
          </w:tcPr>
          <w:p w14:paraId="3BCB5CB7" w14:textId="77777777" w:rsidR="00316F46" w:rsidRPr="0039754D" w:rsidRDefault="00316F46" w:rsidP="00C73B39">
            <w:pPr>
              <w:ind w:firstLine="0"/>
              <w:jc w:val="center"/>
              <w:rPr>
                <w:b/>
              </w:rPr>
            </w:pPr>
            <w:r w:rsidRPr="0039754D">
              <w:rPr>
                <w:b/>
              </w:rPr>
              <w:t>STT</w:t>
            </w:r>
          </w:p>
        </w:tc>
        <w:tc>
          <w:tcPr>
            <w:tcW w:w="2765" w:type="dxa"/>
          </w:tcPr>
          <w:p w14:paraId="03B0BEFD" w14:textId="77777777" w:rsidR="00316F46" w:rsidRPr="0039754D" w:rsidRDefault="00316F46" w:rsidP="00316F46">
            <w:pPr>
              <w:ind w:firstLine="0"/>
              <w:rPr>
                <w:b/>
              </w:rPr>
            </w:pPr>
            <w:r w:rsidRPr="0039754D">
              <w:rPr>
                <w:b/>
              </w:rPr>
              <w:t>Tên cột</w:t>
            </w:r>
          </w:p>
        </w:tc>
        <w:tc>
          <w:tcPr>
            <w:tcW w:w="2866" w:type="dxa"/>
          </w:tcPr>
          <w:p w14:paraId="2E9B8F9B" w14:textId="77777777" w:rsidR="00316F46" w:rsidRPr="0039754D" w:rsidRDefault="00316F46" w:rsidP="00316F46">
            <w:pPr>
              <w:ind w:firstLine="0"/>
              <w:rPr>
                <w:b/>
              </w:rPr>
            </w:pPr>
            <w:r w:rsidRPr="0039754D">
              <w:rPr>
                <w:b/>
              </w:rPr>
              <w:t>Kiểu dữ liệu</w:t>
            </w:r>
          </w:p>
        </w:tc>
        <w:tc>
          <w:tcPr>
            <w:tcW w:w="3227" w:type="dxa"/>
          </w:tcPr>
          <w:p w14:paraId="20E100C8" w14:textId="77777777" w:rsidR="00316F46" w:rsidRPr="0039754D" w:rsidRDefault="00316F46" w:rsidP="00316F46">
            <w:pPr>
              <w:ind w:firstLine="0"/>
              <w:rPr>
                <w:b/>
              </w:rPr>
            </w:pPr>
            <w:r w:rsidRPr="0039754D">
              <w:rPr>
                <w:b/>
              </w:rPr>
              <w:t>Ràng buộc</w:t>
            </w:r>
          </w:p>
        </w:tc>
      </w:tr>
      <w:tr w:rsidR="00316F46" w:rsidRPr="0039754D" w14:paraId="5875CDD4" w14:textId="77777777" w:rsidTr="00316F46">
        <w:trPr>
          <w:trHeight w:val="1026"/>
          <w:jc w:val="left"/>
        </w:trPr>
        <w:tc>
          <w:tcPr>
            <w:tcW w:w="615" w:type="dxa"/>
          </w:tcPr>
          <w:p w14:paraId="3EC30F01" w14:textId="77777777" w:rsidR="00316F46" w:rsidRPr="0039754D" w:rsidRDefault="00316F46" w:rsidP="00C73B39">
            <w:pPr>
              <w:ind w:firstLine="0"/>
              <w:jc w:val="center"/>
            </w:pPr>
            <w:r w:rsidRPr="0039754D">
              <w:t>1</w:t>
            </w:r>
          </w:p>
        </w:tc>
        <w:tc>
          <w:tcPr>
            <w:tcW w:w="2765" w:type="dxa"/>
          </w:tcPr>
          <w:p w14:paraId="5C236E1B" w14:textId="77777777" w:rsidR="00316F46" w:rsidRPr="0039754D" w:rsidRDefault="00316F46" w:rsidP="00316F46">
            <w:pPr>
              <w:ind w:firstLine="0"/>
            </w:pPr>
            <w:r w:rsidRPr="0039754D">
              <w:t>Id</w:t>
            </w:r>
          </w:p>
        </w:tc>
        <w:tc>
          <w:tcPr>
            <w:tcW w:w="2866" w:type="dxa"/>
          </w:tcPr>
          <w:p w14:paraId="5643EC5B" w14:textId="77777777" w:rsidR="00316F46" w:rsidRPr="0039754D" w:rsidRDefault="00316F46" w:rsidP="00316F46">
            <w:pPr>
              <w:ind w:firstLine="0"/>
            </w:pPr>
            <w:r w:rsidRPr="0039754D">
              <w:t>Guid</w:t>
            </w:r>
          </w:p>
        </w:tc>
        <w:tc>
          <w:tcPr>
            <w:tcW w:w="3227" w:type="dxa"/>
          </w:tcPr>
          <w:p w14:paraId="06CF4424" w14:textId="77777777" w:rsidR="00316F46" w:rsidRPr="0039754D" w:rsidRDefault="00316F46" w:rsidP="00316F46">
            <w:pPr>
              <w:ind w:firstLine="0"/>
            </w:pPr>
            <w:r w:rsidRPr="0039754D">
              <w:t>Primary Key</w:t>
            </w:r>
          </w:p>
        </w:tc>
      </w:tr>
      <w:tr w:rsidR="00316F46" w:rsidRPr="0039754D" w14:paraId="29F3EDBF" w14:textId="77777777" w:rsidTr="00316F46">
        <w:trPr>
          <w:trHeight w:val="1067"/>
          <w:jc w:val="left"/>
        </w:trPr>
        <w:tc>
          <w:tcPr>
            <w:tcW w:w="615" w:type="dxa"/>
          </w:tcPr>
          <w:p w14:paraId="3A66130F" w14:textId="77777777" w:rsidR="00316F46" w:rsidRPr="0039754D" w:rsidRDefault="00316F46" w:rsidP="00C73B39">
            <w:pPr>
              <w:ind w:firstLine="0"/>
              <w:jc w:val="center"/>
            </w:pPr>
            <w:r w:rsidRPr="0039754D">
              <w:t>2</w:t>
            </w:r>
          </w:p>
        </w:tc>
        <w:tc>
          <w:tcPr>
            <w:tcW w:w="2765" w:type="dxa"/>
          </w:tcPr>
          <w:p w14:paraId="78F60681" w14:textId="0C7D3A30" w:rsidR="00316F46" w:rsidRPr="0039754D" w:rsidRDefault="00316F46" w:rsidP="00316F46">
            <w:pPr>
              <w:ind w:firstLine="0"/>
            </w:pPr>
            <w:r w:rsidRPr="0039754D">
              <w:t>AppContractId</w:t>
            </w:r>
          </w:p>
        </w:tc>
        <w:tc>
          <w:tcPr>
            <w:tcW w:w="2866" w:type="dxa"/>
          </w:tcPr>
          <w:p w14:paraId="11647DD3" w14:textId="6DA29DF6" w:rsidR="00316F46" w:rsidRPr="0039754D" w:rsidRDefault="00316F46" w:rsidP="00316F46">
            <w:pPr>
              <w:ind w:firstLine="0"/>
            </w:pPr>
            <w:r w:rsidRPr="0039754D">
              <w:t>Guid</w:t>
            </w:r>
          </w:p>
        </w:tc>
        <w:tc>
          <w:tcPr>
            <w:tcW w:w="3227" w:type="dxa"/>
          </w:tcPr>
          <w:p w14:paraId="573BBDF9" w14:textId="77777777" w:rsidR="00316F46" w:rsidRPr="0039754D" w:rsidRDefault="00316F46" w:rsidP="00316F46">
            <w:pPr>
              <w:ind w:firstLine="0"/>
            </w:pPr>
            <w:r w:rsidRPr="0039754D">
              <w:t>Not Null</w:t>
            </w:r>
          </w:p>
        </w:tc>
      </w:tr>
      <w:tr w:rsidR="00316F46" w:rsidRPr="0039754D" w14:paraId="01EF8436" w14:textId="77777777" w:rsidTr="00316F46">
        <w:trPr>
          <w:trHeight w:val="1067"/>
          <w:jc w:val="left"/>
        </w:trPr>
        <w:tc>
          <w:tcPr>
            <w:tcW w:w="615" w:type="dxa"/>
          </w:tcPr>
          <w:p w14:paraId="0DF48EA2" w14:textId="77777777" w:rsidR="00316F46" w:rsidRPr="0039754D" w:rsidRDefault="00316F46" w:rsidP="00C73B39">
            <w:pPr>
              <w:ind w:firstLine="0"/>
              <w:jc w:val="center"/>
            </w:pPr>
            <w:r w:rsidRPr="0039754D">
              <w:lastRenderedPageBreak/>
              <w:t>3</w:t>
            </w:r>
          </w:p>
        </w:tc>
        <w:tc>
          <w:tcPr>
            <w:tcW w:w="2765" w:type="dxa"/>
          </w:tcPr>
          <w:p w14:paraId="7A1092F2" w14:textId="271A7295" w:rsidR="00316F46" w:rsidRPr="0039754D" w:rsidRDefault="00316F46" w:rsidP="00316F46">
            <w:pPr>
              <w:ind w:firstLine="0"/>
            </w:pPr>
            <w:r w:rsidRPr="0039754D">
              <w:t>Type</w:t>
            </w:r>
          </w:p>
        </w:tc>
        <w:tc>
          <w:tcPr>
            <w:tcW w:w="2866" w:type="dxa"/>
          </w:tcPr>
          <w:p w14:paraId="68E253A9" w14:textId="087282BA" w:rsidR="00316F46" w:rsidRPr="0039754D" w:rsidRDefault="00316F46" w:rsidP="00316F46">
            <w:pPr>
              <w:ind w:firstLine="0"/>
            </w:pPr>
            <w:r w:rsidRPr="0039754D">
              <w:t>Int</w:t>
            </w:r>
          </w:p>
        </w:tc>
        <w:tc>
          <w:tcPr>
            <w:tcW w:w="3227" w:type="dxa"/>
          </w:tcPr>
          <w:p w14:paraId="4DB05D13" w14:textId="77777777" w:rsidR="00316F46" w:rsidRPr="0039754D" w:rsidRDefault="00316F46" w:rsidP="00316F46">
            <w:pPr>
              <w:keepNext/>
              <w:ind w:firstLine="0"/>
            </w:pPr>
            <w:r w:rsidRPr="0039754D">
              <w:t>Not Null</w:t>
            </w:r>
          </w:p>
        </w:tc>
      </w:tr>
      <w:tr w:rsidR="00316F46" w:rsidRPr="0039754D" w14:paraId="5E198E28" w14:textId="77777777" w:rsidTr="00316F46">
        <w:trPr>
          <w:trHeight w:val="1067"/>
          <w:jc w:val="left"/>
        </w:trPr>
        <w:tc>
          <w:tcPr>
            <w:tcW w:w="615" w:type="dxa"/>
          </w:tcPr>
          <w:p w14:paraId="7DAD69E6" w14:textId="291E5DB0" w:rsidR="00316F46" w:rsidRPr="0039754D" w:rsidRDefault="00316F46" w:rsidP="00C73B39">
            <w:pPr>
              <w:ind w:firstLine="0"/>
              <w:jc w:val="center"/>
            </w:pPr>
            <w:r w:rsidRPr="0039754D">
              <w:t>4</w:t>
            </w:r>
          </w:p>
        </w:tc>
        <w:tc>
          <w:tcPr>
            <w:tcW w:w="2765" w:type="dxa"/>
          </w:tcPr>
          <w:p w14:paraId="00C4A9E0" w14:textId="156F6D40" w:rsidR="00316F46" w:rsidRPr="0039754D" w:rsidRDefault="00316F46" w:rsidP="00316F46">
            <w:pPr>
              <w:ind w:firstLine="0"/>
            </w:pPr>
            <w:r w:rsidRPr="0039754D">
              <w:t>Content</w:t>
            </w:r>
          </w:p>
        </w:tc>
        <w:tc>
          <w:tcPr>
            <w:tcW w:w="2866" w:type="dxa"/>
          </w:tcPr>
          <w:p w14:paraId="13B599AB" w14:textId="75AEC476" w:rsidR="00316F46" w:rsidRPr="0039754D" w:rsidRDefault="00316F46" w:rsidP="00316F46">
            <w:pPr>
              <w:ind w:firstLine="0"/>
            </w:pPr>
            <w:r w:rsidRPr="0039754D">
              <w:t>Nvarchar(5000)</w:t>
            </w:r>
          </w:p>
        </w:tc>
        <w:tc>
          <w:tcPr>
            <w:tcW w:w="3227" w:type="dxa"/>
          </w:tcPr>
          <w:p w14:paraId="38D4FDCE" w14:textId="4CB3CF23" w:rsidR="00316F46" w:rsidRPr="0039754D" w:rsidRDefault="00316F46" w:rsidP="00316F46">
            <w:pPr>
              <w:keepNext/>
              <w:ind w:firstLine="0"/>
            </w:pPr>
            <w:r w:rsidRPr="0039754D">
              <w:t>null</w:t>
            </w:r>
          </w:p>
        </w:tc>
      </w:tr>
      <w:tr w:rsidR="00316F46" w:rsidRPr="0039754D" w14:paraId="13A990C4" w14:textId="77777777" w:rsidTr="00316F46">
        <w:trPr>
          <w:trHeight w:val="1067"/>
          <w:jc w:val="left"/>
        </w:trPr>
        <w:tc>
          <w:tcPr>
            <w:tcW w:w="615" w:type="dxa"/>
          </w:tcPr>
          <w:p w14:paraId="5CAFCB14" w14:textId="5FE7CEE8" w:rsidR="00316F46" w:rsidRPr="0039754D" w:rsidRDefault="00316F46" w:rsidP="00C73B39">
            <w:pPr>
              <w:ind w:firstLine="0"/>
              <w:jc w:val="center"/>
            </w:pPr>
            <w:r w:rsidRPr="0039754D">
              <w:t>5</w:t>
            </w:r>
          </w:p>
        </w:tc>
        <w:tc>
          <w:tcPr>
            <w:tcW w:w="2765" w:type="dxa"/>
          </w:tcPr>
          <w:p w14:paraId="5F0EB8B3" w14:textId="77777777" w:rsidR="00316F46" w:rsidRPr="0039754D" w:rsidRDefault="00316F46" w:rsidP="00316F46">
            <w:pPr>
              <w:ind w:firstLine="0"/>
            </w:pPr>
            <w:r w:rsidRPr="0039754D">
              <w:t>CreatedAt</w:t>
            </w:r>
          </w:p>
        </w:tc>
        <w:tc>
          <w:tcPr>
            <w:tcW w:w="2866" w:type="dxa"/>
          </w:tcPr>
          <w:p w14:paraId="52D0943A" w14:textId="77777777" w:rsidR="00316F46" w:rsidRPr="0039754D" w:rsidRDefault="00316F46" w:rsidP="00316F46">
            <w:pPr>
              <w:ind w:firstLine="0"/>
            </w:pPr>
            <w:r w:rsidRPr="0039754D">
              <w:t>Datetime</w:t>
            </w:r>
          </w:p>
        </w:tc>
        <w:tc>
          <w:tcPr>
            <w:tcW w:w="3227" w:type="dxa"/>
          </w:tcPr>
          <w:p w14:paraId="26D34FCF" w14:textId="77777777" w:rsidR="00316F46" w:rsidRPr="0039754D" w:rsidRDefault="00316F46" w:rsidP="00316F46">
            <w:pPr>
              <w:keepNext/>
              <w:ind w:firstLine="0"/>
            </w:pPr>
            <w:r w:rsidRPr="0039754D">
              <w:t>Not null</w:t>
            </w:r>
          </w:p>
        </w:tc>
      </w:tr>
      <w:tr w:rsidR="00316F46" w:rsidRPr="0039754D" w14:paraId="16990EDB" w14:textId="77777777" w:rsidTr="00316F46">
        <w:trPr>
          <w:trHeight w:val="1067"/>
          <w:jc w:val="left"/>
        </w:trPr>
        <w:tc>
          <w:tcPr>
            <w:tcW w:w="615" w:type="dxa"/>
          </w:tcPr>
          <w:p w14:paraId="6B237D80" w14:textId="2F41B6ED" w:rsidR="00316F46" w:rsidRPr="0039754D" w:rsidRDefault="00316F46" w:rsidP="00C73B39">
            <w:pPr>
              <w:ind w:firstLine="0"/>
              <w:jc w:val="center"/>
            </w:pPr>
            <w:r w:rsidRPr="0039754D">
              <w:t>6</w:t>
            </w:r>
          </w:p>
        </w:tc>
        <w:tc>
          <w:tcPr>
            <w:tcW w:w="2765" w:type="dxa"/>
          </w:tcPr>
          <w:p w14:paraId="4B929095" w14:textId="77777777" w:rsidR="00316F46" w:rsidRPr="0039754D" w:rsidRDefault="00316F46" w:rsidP="00316F46">
            <w:pPr>
              <w:ind w:firstLine="0"/>
            </w:pPr>
            <w:r w:rsidRPr="0039754D">
              <w:t>UpdatedAt</w:t>
            </w:r>
          </w:p>
        </w:tc>
        <w:tc>
          <w:tcPr>
            <w:tcW w:w="2866" w:type="dxa"/>
          </w:tcPr>
          <w:p w14:paraId="50C19259" w14:textId="77777777" w:rsidR="00316F46" w:rsidRPr="0039754D" w:rsidRDefault="00316F46" w:rsidP="00316F46">
            <w:pPr>
              <w:ind w:firstLine="0"/>
            </w:pPr>
            <w:r w:rsidRPr="0039754D">
              <w:t>Datetime</w:t>
            </w:r>
          </w:p>
        </w:tc>
        <w:tc>
          <w:tcPr>
            <w:tcW w:w="3227" w:type="dxa"/>
          </w:tcPr>
          <w:p w14:paraId="2D184197" w14:textId="77777777" w:rsidR="00316F46" w:rsidRPr="0039754D" w:rsidRDefault="00316F46" w:rsidP="00316F46">
            <w:pPr>
              <w:keepNext/>
              <w:ind w:firstLine="0"/>
            </w:pPr>
            <w:r w:rsidRPr="0039754D">
              <w:t>Not null</w:t>
            </w:r>
          </w:p>
        </w:tc>
      </w:tr>
      <w:tr w:rsidR="00316F46" w:rsidRPr="0039754D" w14:paraId="50CD1FBE" w14:textId="77777777" w:rsidTr="00316F46">
        <w:trPr>
          <w:trHeight w:val="1067"/>
          <w:jc w:val="left"/>
        </w:trPr>
        <w:tc>
          <w:tcPr>
            <w:tcW w:w="615" w:type="dxa"/>
          </w:tcPr>
          <w:p w14:paraId="2C26D410" w14:textId="1380F07C" w:rsidR="00316F46" w:rsidRPr="0039754D" w:rsidRDefault="00316F46" w:rsidP="00C73B39">
            <w:pPr>
              <w:ind w:firstLine="0"/>
              <w:jc w:val="center"/>
            </w:pPr>
            <w:r w:rsidRPr="0039754D">
              <w:t>7</w:t>
            </w:r>
          </w:p>
        </w:tc>
        <w:tc>
          <w:tcPr>
            <w:tcW w:w="2765" w:type="dxa"/>
          </w:tcPr>
          <w:p w14:paraId="68A23590" w14:textId="54967E4B" w:rsidR="00316F46" w:rsidRPr="0039754D" w:rsidRDefault="00316F46" w:rsidP="00316F46">
            <w:pPr>
              <w:ind w:firstLine="0"/>
            </w:pPr>
            <w:r w:rsidRPr="0039754D">
              <w:t>IsDeleted</w:t>
            </w:r>
          </w:p>
        </w:tc>
        <w:tc>
          <w:tcPr>
            <w:tcW w:w="2866" w:type="dxa"/>
          </w:tcPr>
          <w:p w14:paraId="31EDC7A7" w14:textId="2C77D465" w:rsidR="00316F46" w:rsidRPr="0039754D" w:rsidRDefault="00316F46" w:rsidP="00316F46">
            <w:pPr>
              <w:ind w:firstLine="0"/>
            </w:pPr>
            <w:r w:rsidRPr="0039754D">
              <w:t>Bit</w:t>
            </w:r>
          </w:p>
        </w:tc>
        <w:tc>
          <w:tcPr>
            <w:tcW w:w="3227" w:type="dxa"/>
          </w:tcPr>
          <w:p w14:paraId="0A11328E" w14:textId="650210DA" w:rsidR="00316F46" w:rsidRPr="0039754D" w:rsidRDefault="00316F46" w:rsidP="009D63E8">
            <w:pPr>
              <w:keepNext/>
              <w:ind w:firstLine="0"/>
            </w:pPr>
            <w:r w:rsidRPr="0039754D">
              <w:t>Not null</w:t>
            </w:r>
          </w:p>
        </w:tc>
      </w:tr>
    </w:tbl>
    <w:p w14:paraId="052BC7BE" w14:textId="6FB68F92" w:rsidR="009D63E8" w:rsidRDefault="009D63E8">
      <w:pPr>
        <w:pStyle w:val="Caption"/>
      </w:pPr>
      <w:bookmarkStart w:id="194" w:name="_Toc167322120"/>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4</w:t>
      </w:r>
      <w:r w:rsidR="007859AF">
        <w:rPr>
          <w:noProof/>
        </w:rPr>
        <w:fldChar w:fldCharType="end"/>
      </w:r>
      <w:r>
        <w:t xml:space="preserve"> Bảng dữ liệu điều khoản hợp đồng</w:t>
      </w:r>
      <w:bookmarkEnd w:id="194"/>
    </w:p>
    <w:p w14:paraId="1B4D793A" w14:textId="5E8B1FCC" w:rsidR="00316F46" w:rsidRPr="006E1D87" w:rsidRDefault="00316F46" w:rsidP="006E1D87">
      <w:pPr>
        <w:pStyle w:val="ListParagraph"/>
        <w:numPr>
          <w:ilvl w:val="0"/>
          <w:numId w:val="54"/>
        </w:numPr>
      </w:pPr>
      <w:r w:rsidRPr="006E1D87">
        <w:t>dbo.Customers</w:t>
      </w:r>
    </w:p>
    <w:p w14:paraId="06306D7B" w14:textId="77777777" w:rsidR="00316F46" w:rsidRPr="00CB6110" w:rsidRDefault="00316F46" w:rsidP="00C03DAB">
      <w:pPr>
        <w:pStyle w:val="ListParagraph"/>
        <w:numPr>
          <w:ilvl w:val="0"/>
          <w:numId w:val="18"/>
        </w:numPr>
      </w:pPr>
      <w:r>
        <w:t>Lưu trữ danh sách các thành phố để chọn khu vực khi tạo khu trọ</w:t>
      </w:r>
    </w:p>
    <w:tbl>
      <w:tblPr>
        <w:tblStyle w:val="TableGrid"/>
        <w:tblW w:w="9445" w:type="dxa"/>
        <w:tblLook w:val="04A0" w:firstRow="1" w:lastRow="0" w:firstColumn="1" w:lastColumn="0" w:noHBand="0" w:noVBand="1"/>
      </w:tblPr>
      <w:tblGrid>
        <w:gridCol w:w="625"/>
        <w:gridCol w:w="2461"/>
        <w:gridCol w:w="3209"/>
        <w:gridCol w:w="3150"/>
      </w:tblGrid>
      <w:tr w:rsidR="007347CD" w:rsidRPr="0039754D" w14:paraId="74A97087" w14:textId="77777777" w:rsidTr="00C73B39">
        <w:trPr>
          <w:trHeight w:val="720"/>
        </w:trPr>
        <w:tc>
          <w:tcPr>
            <w:tcW w:w="625" w:type="dxa"/>
            <w:noWrap/>
            <w:hideMark/>
          </w:tcPr>
          <w:p w14:paraId="543B4B11" w14:textId="77777777" w:rsidR="007347CD" w:rsidRPr="0039754D" w:rsidRDefault="007347CD" w:rsidP="00C73B39">
            <w:pPr>
              <w:ind w:firstLine="0"/>
              <w:jc w:val="center"/>
              <w:rPr>
                <w:b/>
              </w:rPr>
            </w:pPr>
            <w:r w:rsidRPr="0039754D">
              <w:rPr>
                <w:b/>
              </w:rPr>
              <w:t>STT</w:t>
            </w:r>
          </w:p>
        </w:tc>
        <w:tc>
          <w:tcPr>
            <w:tcW w:w="2461" w:type="dxa"/>
            <w:noWrap/>
            <w:hideMark/>
          </w:tcPr>
          <w:p w14:paraId="01BBA0E6" w14:textId="77777777" w:rsidR="007347CD" w:rsidRPr="0039754D" w:rsidRDefault="007347CD" w:rsidP="007347CD">
            <w:pPr>
              <w:ind w:firstLine="0"/>
              <w:rPr>
                <w:b/>
              </w:rPr>
            </w:pPr>
            <w:r w:rsidRPr="0039754D">
              <w:rPr>
                <w:b/>
              </w:rPr>
              <w:t>Tên cột</w:t>
            </w:r>
          </w:p>
        </w:tc>
        <w:tc>
          <w:tcPr>
            <w:tcW w:w="3209" w:type="dxa"/>
            <w:noWrap/>
            <w:hideMark/>
          </w:tcPr>
          <w:p w14:paraId="1618433E" w14:textId="77777777" w:rsidR="007347CD" w:rsidRPr="0039754D" w:rsidRDefault="007347CD" w:rsidP="007347CD">
            <w:pPr>
              <w:ind w:firstLine="0"/>
              <w:rPr>
                <w:b/>
              </w:rPr>
            </w:pPr>
            <w:r w:rsidRPr="0039754D">
              <w:rPr>
                <w:b/>
              </w:rPr>
              <w:t>Kiểu dữ liệu</w:t>
            </w:r>
          </w:p>
        </w:tc>
        <w:tc>
          <w:tcPr>
            <w:tcW w:w="3150" w:type="dxa"/>
            <w:noWrap/>
            <w:hideMark/>
          </w:tcPr>
          <w:p w14:paraId="3BD85108" w14:textId="77777777" w:rsidR="007347CD" w:rsidRPr="0039754D" w:rsidRDefault="007347CD" w:rsidP="007347CD">
            <w:pPr>
              <w:ind w:firstLine="0"/>
              <w:rPr>
                <w:b/>
              </w:rPr>
            </w:pPr>
            <w:r w:rsidRPr="0039754D">
              <w:rPr>
                <w:b/>
              </w:rPr>
              <w:t>Ràng buộc</w:t>
            </w:r>
          </w:p>
        </w:tc>
      </w:tr>
      <w:tr w:rsidR="007347CD" w:rsidRPr="0039754D" w14:paraId="4CA6198A" w14:textId="77777777" w:rsidTr="00C73B39">
        <w:trPr>
          <w:trHeight w:val="720"/>
        </w:trPr>
        <w:tc>
          <w:tcPr>
            <w:tcW w:w="625" w:type="dxa"/>
            <w:noWrap/>
            <w:hideMark/>
          </w:tcPr>
          <w:p w14:paraId="234ED5F8" w14:textId="4066BBD7" w:rsidR="007347CD" w:rsidRPr="0039754D" w:rsidRDefault="00C73B39" w:rsidP="00C73B39">
            <w:pPr>
              <w:ind w:firstLine="0"/>
              <w:jc w:val="center"/>
            </w:pPr>
            <w:r w:rsidRPr="0039754D">
              <w:t>1</w:t>
            </w:r>
          </w:p>
        </w:tc>
        <w:tc>
          <w:tcPr>
            <w:tcW w:w="2461" w:type="dxa"/>
            <w:noWrap/>
            <w:hideMark/>
          </w:tcPr>
          <w:p w14:paraId="2273465D" w14:textId="77777777" w:rsidR="007347CD" w:rsidRPr="0039754D" w:rsidRDefault="007347CD" w:rsidP="007347CD">
            <w:pPr>
              <w:ind w:firstLine="0"/>
            </w:pPr>
            <w:r w:rsidRPr="0039754D">
              <w:t>Id</w:t>
            </w:r>
          </w:p>
        </w:tc>
        <w:tc>
          <w:tcPr>
            <w:tcW w:w="3209" w:type="dxa"/>
            <w:noWrap/>
            <w:hideMark/>
          </w:tcPr>
          <w:p w14:paraId="3B5F2B43" w14:textId="77777777" w:rsidR="007347CD" w:rsidRPr="0039754D" w:rsidRDefault="007347CD" w:rsidP="007347CD">
            <w:pPr>
              <w:ind w:firstLine="0"/>
            </w:pPr>
            <w:r w:rsidRPr="0039754D">
              <w:t>uniqueidentifier</w:t>
            </w:r>
          </w:p>
        </w:tc>
        <w:tc>
          <w:tcPr>
            <w:tcW w:w="3150" w:type="dxa"/>
            <w:noWrap/>
            <w:hideMark/>
          </w:tcPr>
          <w:p w14:paraId="4D0B7C23" w14:textId="1D6DFA53" w:rsidR="007347CD" w:rsidRPr="0039754D" w:rsidRDefault="009076C3" w:rsidP="007347CD">
            <w:pPr>
              <w:ind w:firstLine="0"/>
            </w:pPr>
            <w:r w:rsidRPr="0039754D">
              <w:t>Null</w:t>
            </w:r>
          </w:p>
        </w:tc>
      </w:tr>
      <w:tr w:rsidR="007347CD" w:rsidRPr="0039754D" w14:paraId="29CFA938" w14:textId="77777777" w:rsidTr="00C73B39">
        <w:trPr>
          <w:trHeight w:val="720"/>
        </w:trPr>
        <w:tc>
          <w:tcPr>
            <w:tcW w:w="625" w:type="dxa"/>
            <w:noWrap/>
            <w:hideMark/>
          </w:tcPr>
          <w:p w14:paraId="1B2EA045" w14:textId="40410C7C" w:rsidR="007347CD" w:rsidRPr="0039754D" w:rsidRDefault="00C73B39" w:rsidP="00C73B39">
            <w:pPr>
              <w:ind w:firstLine="0"/>
              <w:jc w:val="center"/>
            </w:pPr>
            <w:r w:rsidRPr="0039754D">
              <w:t>2</w:t>
            </w:r>
          </w:p>
        </w:tc>
        <w:tc>
          <w:tcPr>
            <w:tcW w:w="2461" w:type="dxa"/>
            <w:noWrap/>
            <w:hideMark/>
          </w:tcPr>
          <w:p w14:paraId="66C74870" w14:textId="77777777" w:rsidR="007347CD" w:rsidRPr="0039754D" w:rsidRDefault="007347CD" w:rsidP="007347CD">
            <w:pPr>
              <w:ind w:firstLine="0"/>
            </w:pPr>
            <w:r w:rsidRPr="0039754D">
              <w:t>CreatedAt</w:t>
            </w:r>
          </w:p>
        </w:tc>
        <w:tc>
          <w:tcPr>
            <w:tcW w:w="3209" w:type="dxa"/>
            <w:noWrap/>
            <w:hideMark/>
          </w:tcPr>
          <w:p w14:paraId="0632D492" w14:textId="77777777" w:rsidR="007347CD" w:rsidRPr="0039754D" w:rsidRDefault="007347CD" w:rsidP="007347CD">
            <w:pPr>
              <w:ind w:firstLine="0"/>
            </w:pPr>
            <w:r w:rsidRPr="0039754D">
              <w:t>datetime2(7)</w:t>
            </w:r>
          </w:p>
        </w:tc>
        <w:tc>
          <w:tcPr>
            <w:tcW w:w="3150" w:type="dxa"/>
            <w:noWrap/>
            <w:hideMark/>
          </w:tcPr>
          <w:p w14:paraId="67119D62" w14:textId="050D0901" w:rsidR="007347CD" w:rsidRPr="0039754D" w:rsidRDefault="009076C3" w:rsidP="007347CD">
            <w:pPr>
              <w:ind w:firstLine="0"/>
            </w:pPr>
            <w:r w:rsidRPr="0039754D">
              <w:t>Null</w:t>
            </w:r>
          </w:p>
        </w:tc>
      </w:tr>
      <w:tr w:rsidR="007347CD" w:rsidRPr="0039754D" w14:paraId="354EF72D" w14:textId="77777777" w:rsidTr="00C73B39">
        <w:trPr>
          <w:trHeight w:val="720"/>
        </w:trPr>
        <w:tc>
          <w:tcPr>
            <w:tcW w:w="625" w:type="dxa"/>
            <w:noWrap/>
            <w:hideMark/>
          </w:tcPr>
          <w:p w14:paraId="1E9BA369" w14:textId="1A88C1AC" w:rsidR="007347CD" w:rsidRPr="0039754D" w:rsidRDefault="00C73B39" w:rsidP="00C73B39">
            <w:pPr>
              <w:ind w:firstLine="0"/>
              <w:jc w:val="center"/>
            </w:pPr>
            <w:r w:rsidRPr="0039754D">
              <w:t>3</w:t>
            </w:r>
          </w:p>
        </w:tc>
        <w:tc>
          <w:tcPr>
            <w:tcW w:w="2461" w:type="dxa"/>
            <w:noWrap/>
            <w:hideMark/>
          </w:tcPr>
          <w:p w14:paraId="53D8B35B" w14:textId="77777777" w:rsidR="007347CD" w:rsidRPr="0039754D" w:rsidRDefault="007347CD" w:rsidP="007347CD">
            <w:pPr>
              <w:ind w:firstLine="0"/>
            </w:pPr>
            <w:r w:rsidRPr="0039754D">
              <w:t>UpdatedAt</w:t>
            </w:r>
          </w:p>
        </w:tc>
        <w:tc>
          <w:tcPr>
            <w:tcW w:w="3209" w:type="dxa"/>
            <w:noWrap/>
            <w:hideMark/>
          </w:tcPr>
          <w:p w14:paraId="3B659D73" w14:textId="77777777" w:rsidR="007347CD" w:rsidRPr="0039754D" w:rsidRDefault="007347CD" w:rsidP="007347CD">
            <w:pPr>
              <w:ind w:firstLine="0"/>
            </w:pPr>
            <w:r w:rsidRPr="0039754D">
              <w:t>datetime2(7)</w:t>
            </w:r>
          </w:p>
        </w:tc>
        <w:tc>
          <w:tcPr>
            <w:tcW w:w="3150" w:type="dxa"/>
            <w:noWrap/>
            <w:hideMark/>
          </w:tcPr>
          <w:p w14:paraId="44561420" w14:textId="24C0F1D9" w:rsidR="007347CD" w:rsidRPr="0039754D" w:rsidRDefault="009076C3" w:rsidP="007347CD">
            <w:pPr>
              <w:ind w:firstLine="0"/>
            </w:pPr>
            <w:r w:rsidRPr="0039754D">
              <w:t>Null</w:t>
            </w:r>
          </w:p>
        </w:tc>
      </w:tr>
      <w:tr w:rsidR="007347CD" w:rsidRPr="0039754D" w14:paraId="51D9500D" w14:textId="77777777" w:rsidTr="00C73B39">
        <w:trPr>
          <w:trHeight w:val="720"/>
        </w:trPr>
        <w:tc>
          <w:tcPr>
            <w:tcW w:w="625" w:type="dxa"/>
            <w:noWrap/>
            <w:hideMark/>
          </w:tcPr>
          <w:p w14:paraId="316D543D" w14:textId="0B7AA80C" w:rsidR="007347CD" w:rsidRPr="0039754D" w:rsidRDefault="00C73B39" w:rsidP="00C73B39">
            <w:pPr>
              <w:ind w:firstLine="0"/>
              <w:jc w:val="center"/>
            </w:pPr>
            <w:r w:rsidRPr="0039754D">
              <w:t>4</w:t>
            </w:r>
          </w:p>
        </w:tc>
        <w:tc>
          <w:tcPr>
            <w:tcW w:w="2461" w:type="dxa"/>
            <w:noWrap/>
            <w:hideMark/>
          </w:tcPr>
          <w:p w14:paraId="4A45684C" w14:textId="77777777" w:rsidR="007347CD" w:rsidRPr="0039754D" w:rsidRDefault="007347CD" w:rsidP="007347CD">
            <w:pPr>
              <w:ind w:firstLine="0"/>
            </w:pPr>
            <w:r w:rsidRPr="0039754D">
              <w:t>Name</w:t>
            </w:r>
          </w:p>
        </w:tc>
        <w:tc>
          <w:tcPr>
            <w:tcW w:w="3209" w:type="dxa"/>
            <w:noWrap/>
            <w:hideMark/>
          </w:tcPr>
          <w:p w14:paraId="63BF1807" w14:textId="77777777" w:rsidR="007347CD" w:rsidRPr="0039754D" w:rsidRDefault="007347CD" w:rsidP="007347CD">
            <w:pPr>
              <w:ind w:firstLine="0"/>
            </w:pPr>
            <w:r w:rsidRPr="0039754D">
              <w:t>nvarchar(255)</w:t>
            </w:r>
          </w:p>
        </w:tc>
        <w:tc>
          <w:tcPr>
            <w:tcW w:w="3150" w:type="dxa"/>
            <w:noWrap/>
            <w:hideMark/>
          </w:tcPr>
          <w:p w14:paraId="3509BE61" w14:textId="63B3C0B8" w:rsidR="007347CD" w:rsidRPr="0039754D" w:rsidRDefault="009076C3" w:rsidP="007347CD">
            <w:pPr>
              <w:ind w:firstLine="0"/>
            </w:pPr>
            <w:r w:rsidRPr="0039754D">
              <w:t>Not null</w:t>
            </w:r>
          </w:p>
        </w:tc>
      </w:tr>
      <w:tr w:rsidR="007347CD" w:rsidRPr="0039754D" w14:paraId="56F9A1C5" w14:textId="77777777" w:rsidTr="00C73B39">
        <w:trPr>
          <w:trHeight w:val="720"/>
        </w:trPr>
        <w:tc>
          <w:tcPr>
            <w:tcW w:w="625" w:type="dxa"/>
            <w:noWrap/>
            <w:hideMark/>
          </w:tcPr>
          <w:p w14:paraId="18E0E123" w14:textId="7B8D8F8D" w:rsidR="007347CD" w:rsidRPr="0039754D" w:rsidRDefault="00C73B39" w:rsidP="00C73B39">
            <w:pPr>
              <w:ind w:firstLine="0"/>
              <w:jc w:val="center"/>
            </w:pPr>
            <w:r w:rsidRPr="0039754D">
              <w:t>5</w:t>
            </w:r>
          </w:p>
        </w:tc>
        <w:tc>
          <w:tcPr>
            <w:tcW w:w="2461" w:type="dxa"/>
            <w:noWrap/>
            <w:hideMark/>
          </w:tcPr>
          <w:p w14:paraId="0629AA19" w14:textId="77777777" w:rsidR="007347CD" w:rsidRPr="0039754D" w:rsidRDefault="007347CD" w:rsidP="007347CD">
            <w:pPr>
              <w:ind w:firstLine="0"/>
            </w:pPr>
            <w:r w:rsidRPr="0039754D">
              <w:t>Phone</w:t>
            </w:r>
          </w:p>
        </w:tc>
        <w:tc>
          <w:tcPr>
            <w:tcW w:w="3209" w:type="dxa"/>
            <w:noWrap/>
            <w:hideMark/>
          </w:tcPr>
          <w:p w14:paraId="076F4545" w14:textId="77777777" w:rsidR="007347CD" w:rsidRPr="0039754D" w:rsidRDefault="007347CD" w:rsidP="007347CD">
            <w:pPr>
              <w:ind w:firstLine="0"/>
            </w:pPr>
            <w:r w:rsidRPr="0039754D">
              <w:t>nvarchar(16)</w:t>
            </w:r>
          </w:p>
        </w:tc>
        <w:tc>
          <w:tcPr>
            <w:tcW w:w="3150" w:type="dxa"/>
            <w:noWrap/>
            <w:hideMark/>
          </w:tcPr>
          <w:p w14:paraId="52C126C8" w14:textId="37FC0D83" w:rsidR="007347CD" w:rsidRPr="0039754D" w:rsidRDefault="009076C3" w:rsidP="007347CD">
            <w:pPr>
              <w:ind w:firstLine="0"/>
            </w:pPr>
            <w:r w:rsidRPr="0039754D">
              <w:t>Not null</w:t>
            </w:r>
          </w:p>
        </w:tc>
      </w:tr>
      <w:tr w:rsidR="007347CD" w:rsidRPr="0039754D" w14:paraId="58721FDC" w14:textId="77777777" w:rsidTr="00C73B39">
        <w:trPr>
          <w:trHeight w:val="720"/>
        </w:trPr>
        <w:tc>
          <w:tcPr>
            <w:tcW w:w="625" w:type="dxa"/>
            <w:noWrap/>
            <w:hideMark/>
          </w:tcPr>
          <w:p w14:paraId="41BFD79C" w14:textId="00C90119" w:rsidR="007347CD" w:rsidRPr="0039754D" w:rsidRDefault="00C73B39" w:rsidP="00C73B39">
            <w:pPr>
              <w:ind w:firstLine="0"/>
              <w:jc w:val="center"/>
            </w:pPr>
            <w:r w:rsidRPr="0039754D">
              <w:t>6</w:t>
            </w:r>
          </w:p>
        </w:tc>
        <w:tc>
          <w:tcPr>
            <w:tcW w:w="2461" w:type="dxa"/>
            <w:noWrap/>
            <w:hideMark/>
          </w:tcPr>
          <w:p w14:paraId="77BF5BBA" w14:textId="77777777" w:rsidR="007347CD" w:rsidRPr="0039754D" w:rsidRDefault="007347CD" w:rsidP="007347CD">
            <w:pPr>
              <w:ind w:firstLine="0"/>
            </w:pPr>
            <w:r w:rsidRPr="0039754D">
              <w:t>BirthDay</w:t>
            </w:r>
          </w:p>
        </w:tc>
        <w:tc>
          <w:tcPr>
            <w:tcW w:w="3209" w:type="dxa"/>
            <w:noWrap/>
            <w:hideMark/>
          </w:tcPr>
          <w:p w14:paraId="032EE988" w14:textId="77777777" w:rsidR="007347CD" w:rsidRPr="0039754D" w:rsidRDefault="007347CD" w:rsidP="007347CD">
            <w:pPr>
              <w:ind w:firstLine="0"/>
            </w:pPr>
            <w:r w:rsidRPr="0039754D">
              <w:t>datetime2(7)</w:t>
            </w:r>
          </w:p>
        </w:tc>
        <w:tc>
          <w:tcPr>
            <w:tcW w:w="3150" w:type="dxa"/>
            <w:noWrap/>
            <w:hideMark/>
          </w:tcPr>
          <w:p w14:paraId="39C1BCBB" w14:textId="5150CA8E" w:rsidR="007347CD" w:rsidRPr="0039754D" w:rsidRDefault="009076C3" w:rsidP="007347CD">
            <w:pPr>
              <w:ind w:firstLine="0"/>
            </w:pPr>
            <w:r w:rsidRPr="0039754D">
              <w:t>Null</w:t>
            </w:r>
          </w:p>
        </w:tc>
      </w:tr>
      <w:tr w:rsidR="007347CD" w:rsidRPr="0039754D" w14:paraId="19269B78" w14:textId="77777777" w:rsidTr="00C73B39">
        <w:trPr>
          <w:trHeight w:val="720"/>
        </w:trPr>
        <w:tc>
          <w:tcPr>
            <w:tcW w:w="625" w:type="dxa"/>
            <w:noWrap/>
            <w:hideMark/>
          </w:tcPr>
          <w:p w14:paraId="2D3D282B" w14:textId="3A3BCCB6" w:rsidR="007347CD" w:rsidRPr="0039754D" w:rsidRDefault="00C73B39" w:rsidP="00C73B39">
            <w:pPr>
              <w:ind w:firstLine="0"/>
              <w:jc w:val="center"/>
            </w:pPr>
            <w:r w:rsidRPr="0039754D">
              <w:t>7</w:t>
            </w:r>
          </w:p>
        </w:tc>
        <w:tc>
          <w:tcPr>
            <w:tcW w:w="2461" w:type="dxa"/>
            <w:noWrap/>
            <w:hideMark/>
          </w:tcPr>
          <w:p w14:paraId="1E3ACD05" w14:textId="77777777" w:rsidR="007347CD" w:rsidRPr="0039754D" w:rsidRDefault="007347CD" w:rsidP="007347CD">
            <w:pPr>
              <w:ind w:firstLine="0"/>
            </w:pPr>
            <w:r w:rsidRPr="0039754D">
              <w:t>IdentificationCitizen</w:t>
            </w:r>
          </w:p>
        </w:tc>
        <w:tc>
          <w:tcPr>
            <w:tcW w:w="3209" w:type="dxa"/>
            <w:noWrap/>
            <w:hideMark/>
          </w:tcPr>
          <w:p w14:paraId="50D7F2A9" w14:textId="77777777" w:rsidR="007347CD" w:rsidRPr="0039754D" w:rsidRDefault="007347CD" w:rsidP="007347CD">
            <w:pPr>
              <w:ind w:firstLine="0"/>
            </w:pPr>
            <w:r w:rsidRPr="0039754D">
              <w:t>nvarchar(13)</w:t>
            </w:r>
          </w:p>
        </w:tc>
        <w:tc>
          <w:tcPr>
            <w:tcW w:w="3150" w:type="dxa"/>
            <w:noWrap/>
            <w:hideMark/>
          </w:tcPr>
          <w:p w14:paraId="07851FEE" w14:textId="0E07D5D6" w:rsidR="007347CD" w:rsidRPr="0039754D" w:rsidRDefault="009076C3" w:rsidP="007347CD">
            <w:pPr>
              <w:ind w:firstLine="0"/>
            </w:pPr>
            <w:r w:rsidRPr="0039754D">
              <w:t>Not null</w:t>
            </w:r>
          </w:p>
        </w:tc>
      </w:tr>
      <w:tr w:rsidR="007347CD" w:rsidRPr="0039754D" w14:paraId="3248FEF8" w14:textId="77777777" w:rsidTr="00C73B39">
        <w:trPr>
          <w:trHeight w:val="720"/>
        </w:trPr>
        <w:tc>
          <w:tcPr>
            <w:tcW w:w="625" w:type="dxa"/>
            <w:noWrap/>
            <w:hideMark/>
          </w:tcPr>
          <w:p w14:paraId="7927124C" w14:textId="2329378A" w:rsidR="007347CD" w:rsidRPr="0039754D" w:rsidRDefault="00C73B39" w:rsidP="00C73B39">
            <w:pPr>
              <w:ind w:firstLine="0"/>
              <w:jc w:val="center"/>
            </w:pPr>
            <w:r w:rsidRPr="0039754D">
              <w:t>8</w:t>
            </w:r>
          </w:p>
        </w:tc>
        <w:tc>
          <w:tcPr>
            <w:tcW w:w="2461" w:type="dxa"/>
            <w:noWrap/>
            <w:hideMark/>
          </w:tcPr>
          <w:p w14:paraId="6AF5E74A" w14:textId="77777777" w:rsidR="007347CD" w:rsidRPr="0039754D" w:rsidRDefault="007347CD" w:rsidP="007347CD">
            <w:pPr>
              <w:ind w:firstLine="0"/>
            </w:pPr>
            <w:r w:rsidRPr="0039754D">
              <w:t>IdFactory</w:t>
            </w:r>
          </w:p>
        </w:tc>
        <w:tc>
          <w:tcPr>
            <w:tcW w:w="3209" w:type="dxa"/>
            <w:noWrap/>
            <w:hideMark/>
          </w:tcPr>
          <w:p w14:paraId="76B7017C" w14:textId="77777777" w:rsidR="007347CD" w:rsidRPr="0039754D" w:rsidRDefault="007347CD" w:rsidP="007347CD">
            <w:pPr>
              <w:ind w:firstLine="0"/>
            </w:pPr>
            <w:r w:rsidRPr="0039754D">
              <w:t>nvarchar(255)</w:t>
            </w:r>
          </w:p>
        </w:tc>
        <w:tc>
          <w:tcPr>
            <w:tcW w:w="3150" w:type="dxa"/>
            <w:noWrap/>
            <w:hideMark/>
          </w:tcPr>
          <w:p w14:paraId="65C0D8C6" w14:textId="56688ABD" w:rsidR="007347CD" w:rsidRPr="0039754D" w:rsidRDefault="009076C3" w:rsidP="007347CD">
            <w:pPr>
              <w:ind w:firstLine="0"/>
            </w:pPr>
            <w:r w:rsidRPr="0039754D">
              <w:t>Not null</w:t>
            </w:r>
          </w:p>
        </w:tc>
      </w:tr>
      <w:tr w:rsidR="007347CD" w:rsidRPr="0039754D" w14:paraId="0C95BEF7" w14:textId="77777777" w:rsidTr="00C73B39">
        <w:trPr>
          <w:trHeight w:val="720"/>
        </w:trPr>
        <w:tc>
          <w:tcPr>
            <w:tcW w:w="625" w:type="dxa"/>
            <w:noWrap/>
            <w:hideMark/>
          </w:tcPr>
          <w:p w14:paraId="356A3E2C" w14:textId="7F446AC4" w:rsidR="007347CD" w:rsidRPr="0039754D" w:rsidRDefault="00C73B39" w:rsidP="00C73B39">
            <w:pPr>
              <w:ind w:firstLine="0"/>
              <w:jc w:val="center"/>
            </w:pPr>
            <w:r w:rsidRPr="0039754D">
              <w:lastRenderedPageBreak/>
              <w:t>9</w:t>
            </w:r>
          </w:p>
        </w:tc>
        <w:tc>
          <w:tcPr>
            <w:tcW w:w="2461" w:type="dxa"/>
            <w:noWrap/>
            <w:hideMark/>
          </w:tcPr>
          <w:p w14:paraId="47DFDBCD" w14:textId="77777777" w:rsidR="007347CD" w:rsidRPr="0039754D" w:rsidRDefault="007347CD" w:rsidP="007347CD">
            <w:pPr>
              <w:ind w:firstLine="0"/>
            </w:pPr>
            <w:r w:rsidRPr="0039754D">
              <w:t>Address</w:t>
            </w:r>
          </w:p>
        </w:tc>
        <w:tc>
          <w:tcPr>
            <w:tcW w:w="3209" w:type="dxa"/>
            <w:noWrap/>
            <w:hideMark/>
          </w:tcPr>
          <w:p w14:paraId="72001BB0" w14:textId="77777777" w:rsidR="007347CD" w:rsidRPr="0039754D" w:rsidRDefault="007347CD" w:rsidP="007347CD">
            <w:pPr>
              <w:ind w:firstLine="0"/>
            </w:pPr>
            <w:r w:rsidRPr="0039754D">
              <w:t>nvarchar(255)</w:t>
            </w:r>
          </w:p>
        </w:tc>
        <w:tc>
          <w:tcPr>
            <w:tcW w:w="3150" w:type="dxa"/>
            <w:noWrap/>
            <w:hideMark/>
          </w:tcPr>
          <w:p w14:paraId="09333570" w14:textId="14E07027" w:rsidR="007347CD" w:rsidRPr="0039754D" w:rsidRDefault="009076C3" w:rsidP="007347CD">
            <w:pPr>
              <w:ind w:firstLine="0"/>
            </w:pPr>
            <w:r w:rsidRPr="0039754D">
              <w:t>Not null</w:t>
            </w:r>
          </w:p>
        </w:tc>
      </w:tr>
      <w:tr w:rsidR="007347CD" w:rsidRPr="0039754D" w14:paraId="010932A5" w14:textId="77777777" w:rsidTr="00C73B39">
        <w:trPr>
          <w:trHeight w:val="720"/>
        </w:trPr>
        <w:tc>
          <w:tcPr>
            <w:tcW w:w="625" w:type="dxa"/>
            <w:noWrap/>
            <w:hideMark/>
          </w:tcPr>
          <w:p w14:paraId="67CBC2D3" w14:textId="7EC0E5E6" w:rsidR="007347CD" w:rsidRPr="0039754D" w:rsidRDefault="00C73B39" w:rsidP="00C73B39">
            <w:pPr>
              <w:ind w:firstLine="0"/>
              <w:jc w:val="center"/>
            </w:pPr>
            <w:r w:rsidRPr="0039754D">
              <w:t>10</w:t>
            </w:r>
          </w:p>
        </w:tc>
        <w:tc>
          <w:tcPr>
            <w:tcW w:w="2461" w:type="dxa"/>
            <w:noWrap/>
            <w:hideMark/>
          </w:tcPr>
          <w:p w14:paraId="0EFE023B" w14:textId="77777777" w:rsidR="007347CD" w:rsidRPr="0039754D" w:rsidRDefault="007347CD" w:rsidP="007347CD">
            <w:pPr>
              <w:ind w:firstLine="0"/>
            </w:pPr>
            <w:r w:rsidRPr="0039754D">
              <w:t>Email</w:t>
            </w:r>
          </w:p>
        </w:tc>
        <w:tc>
          <w:tcPr>
            <w:tcW w:w="3209" w:type="dxa"/>
            <w:noWrap/>
            <w:hideMark/>
          </w:tcPr>
          <w:p w14:paraId="41A84249" w14:textId="77777777" w:rsidR="007347CD" w:rsidRPr="0039754D" w:rsidRDefault="007347CD" w:rsidP="007347CD">
            <w:pPr>
              <w:ind w:firstLine="0"/>
            </w:pPr>
            <w:r w:rsidRPr="0039754D">
              <w:t>nvarchar(50)</w:t>
            </w:r>
          </w:p>
        </w:tc>
        <w:tc>
          <w:tcPr>
            <w:tcW w:w="3150" w:type="dxa"/>
            <w:noWrap/>
            <w:hideMark/>
          </w:tcPr>
          <w:p w14:paraId="6F03D4D7" w14:textId="5AC1DFB6" w:rsidR="007347CD" w:rsidRPr="0039754D" w:rsidRDefault="009076C3" w:rsidP="007347CD">
            <w:pPr>
              <w:ind w:firstLine="0"/>
            </w:pPr>
            <w:r w:rsidRPr="0039754D">
              <w:t>Not null</w:t>
            </w:r>
          </w:p>
        </w:tc>
      </w:tr>
      <w:tr w:rsidR="007347CD" w:rsidRPr="0039754D" w14:paraId="21B9CEF7" w14:textId="77777777" w:rsidTr="00C73B39">
        <w:trPr>
          <w:trHeight w:val="720"/>
        </w:trPr>
        <w:tc>
          <w:tcPr>
            <w:tcW w:w="625" w:type="dxa"/>
            <w:noWrap/>
            <w:hideMark/>
          </w:tcPr>
          <w:p w14:paraId="58E8A534" w14:textId="49409CC5" w:rsidR="007347CD" w:rsidRPr="0039754D" w:rsidRDefault="00C73B39" w:rsidP="00C73B39">
            <w:pPr>
              <w:ind w:firstLine="0"/>
              <w:jc w:val="center"/>
            </w:pPr>
            <w:r w:rsidRPr="0039754D">
              <w:t>11</w:t>
            </w:r>
          </w:p>
        </w:tc>
        <w:tc>
          <w:tcPr>
            <w:tcW w:w="2461" w:type="dxa"/>
            <w:noWrap/>
            <w:hideMark/>
          </w:tcPr>
          <w:p w14:paraId="70169DBF" w14:textId="77777777" w:rsidR="007347CD" w:rsidRPr="0039754D" w:rsidRDefault="007347CD" w:rsidP="007347CD">
            <w:pPr>
              <w:ind w:firstLine="0"/>
            </w:pPr>
            <w:r w:rsidRPr="0039754D">
              <w:t>Career</w:t>
            </w:r>
          </w:p>
        </w:tc>
        <w:tc>
          <w:tcPr>
            <w:tcW w:w="3209" w:type="dxa"/>
            <w:noWrap/>
            <w:hideMark/>
          </w:tcPr>
          <w:p w14:paraId="2EAE963C" w14:textId="77777777" w:rsidR="007347CD" w:rsidRPr="0039754D" w:rsidRDefault="007347CD" w:rsidP="007347CD">
            <w:pPr>
              <w:ind w:firstLine="0"/>
            </w:pPr>
            <w:r w:rsidRPr="0039754D">
              <w:t>int</w:t>
            </w:r>
          </w:p>
        </w:tc>
        <w:tc>
          <w:tcPr>
            <w:tcW w:w="3150" w:type="dxa"/>
            <w:noWrap/>
            <w:hideMark/>
          </w:tcPr>
          <w:p w14:paraId="7AC63A5C" w14:textId="35EE8377" w:rsidR="007347CD" w:rsidRPr="0039754D" w:rsidRDefault="009076C3" w:rsidP="007347CD">
            <w:pPr>
              <w:ind w:firstLine="0"/>
            </w:pPr>
            <w:r w:rsidRPr="0039754D">
              <w:t>Not null</w:t>
            </w:r>
          </w:p>
        </w:tc>
      </w:tr>
      <w:tr w:rsidR="007347CD" w:rsidRPr="0039754D" w14:paraId="18C21F77" w14:textId="77777777" w:rsidTr="00C73B39">
        <w:trPr>
          <w:trHeight w:val="720"/>
        </w:trPr>
        <w:tc>
          <w:tcPr>
            <w:tcW w:w="625" w:type="dxa"/>
            <w:noWrap/>
            <w:hideMark/>
          </w:tcPr>
          <w:p w14:paraId="704590CD" w14:textId="4ECB00EA" w:rsidR="007347CD" w:rsidRPr="0039754D" w:rsidRDefault="00C73B39" w:rsidP="00C73B39">
            <w:pPr>
              <w:ind w:firstLine="0"/>
              <w:jc w:val="center"/>
            </w:pPr>
            <w:r w:rsidRPr="0039754D">
              <w:t>12</w:t>
            </w:r>
          </w:p>
        </w:tc>
        <w:tc>
          <w:tcPr>
            <w:tcW w:w="2461" w:type="dxa"/>
            <w:noWrap/>
            <w:hideMark/>
          </w:tcPr>
          <w:p w14:paraId="37D0F5B8" w14:textId="77777777" w:rsidR="007347CD" w:rsidRPr="0039754D" w:rsidRDefault="007347CD" w:rsidP="007347CD">
            <w:pPr>
              <w:ind w:firstLine="0"/>
            </w:pPr>
            <w:r w:rsidRPr="0039754D">
              <w:t>Gender</w:t>
            </w:r>
          </w:p>
        </w:tc>
        <w:tc>
          <w:tcPr>
            <w:tcW w:w="3209" w:type="dxa"/>
            <w:noWrap/>
            <w:hideMark/>
          </w:tcPr>
          <w:p w14:paraId="666F6763" w14:textId="77777777" w:rsidR="007347CD" w:rsidRPr="0039754D" w:rsidRDefault="007347CD" w:rsidP="007347CD">
            <w:pPr>
              <w:ind w:firstLine="0"/>
            </w:pPr>
            <w:r w:rsidRPr="0039754D">
              <w:t>int</w:t>
            </w:r>
          </w:p>
        </w:tc>
        <w:tc>
          <w:tcPr>
            <w:tcW w:w="3150" w:type="dxa"/>
            <w:noWrap/>
            <w:hideMark/>
          </w:tcPr>
          <w:p w14:paraId="5ADE2F1C" w14:textId="2B50FE92" w:rsidR="007347CD" w:rsidRPr="0039754D" w:rsidRDefault="009076C3" w:rsidP="007347CD">
            <w:pPr>
              <w:ind w:firstLine="0"/>
            </w:pPr>
            <w:r w:rsidRPr="0039754D">
              <w:t>Not null</w:t>
            </w:r>
          </w:p>
        </w:tc>
      </w:tr>
      <w:tr w:rsidR="007347CD" w:rsidRPr="0039754D" w14:paraId="61487038" w14:textId="77777777" w:rsidTr="00C73B39">
        <w:trPr>
          <w:trHeight w:val="720"/>
        </w:trPr>
        <w:tc>
          <w:tcPr>
            <w:tcW w:w="625" w:type="dxa"/>
            <w:noWrap/>
            <w:hideMark/>
          </w:tcPr>
          <w:p w14:paraId="6A3DC6FC" w14:textId="5CEEF88F" w:rsidR="007347CD" w:rsidRPr="0039754D" w:rsidRDefault="00C73B39" w:rsidP="00C73B39">
            <w:pPr>
              <w:ind w:firstLine="0"/>
              <w:jc w:val="center"/>
            </w:pPr>
            <w:r w:rsidRPr="0039754D">
              <w:t>13</w:t>
            </w:r>
          </w:p>
        </w:tc>
        <w:tc>
          <w:tcPr>
            <w:tcW w:w="2461" w:type="dxa"/>
            <w:noWrap/>
            <w:hideMark/>
          </w:tcPr>
          <w:p w14:paraId="5F079892" w14:textId="77777777" w:rsidR="007347CD" w:rsidRPr="0039754D" w:rsidRDefault="007347CD" w:rsidP="007347CD">
            <w:pPr>
              <w:ind w:firstLine="0"/>
            </w:pPr>
            <w:r w:rsidRPr="0039754D">
              <w:t>AvatarPath</w:t>
            </w:r>
          </w:p>
        </w:tc>
        <w:tc>
          <w:tcPr>
            <w:tcW w:w="3209" w:type="dxa"/>
            <w:noWrap/>
            <w:hideMark/>
          </w:tcPr>
          <w:p w14:paraId="41750FE0" w14:textId="77777777" w:rsidR="007347CD" w:rsidRPr="0039754D" w:rsidRDefault="007347CD" w:rsidP="007347CD">
            <w:pPr>
              <w:ind w:firstLine="0"/>
            </w:pPr>
            <w:r w:rsidRPr="0039754D">
              <w:t>nvarchar(150)</w:t>
            </w:r>
          </w:p>
        </w:tc>
        <w:tc>
          <w:tcPr>
            <w:tcW w:w="3150" w:type="dxa"/>
            <w:noWrap/>
            <w:hideMark/>
          </w:tcPr>
          <w:p w14:paraId="42EEE15C" w14:textId="6D913466" w:rsidR="007347CD" w:rsidRPr="0039754D" w:rsidRDefault="009076C3" w:rsidP="007347CD">
            <w:pPr>
              <w:ind w:firstLine="0"/>
            </w:pPr>
            <w:r w:rsidRPr="0039754D">
              <w:t>Not null</w:t>
            </w:r>
          </w:p>
        </w:tc>
      </w:tr>
      <w:tr w:rsidR="007347CD" w:rsidRPr="0039754D" w14:paraId="41ADF21B" w14:textId="77777777" w:rsidTr="00C73B39">
        <w:trPr>
          <w:trHeight w:val="720"/>
        </w:trPr>
        <w:tc>
          <w:tcPr>
            <w:tcW w:w="625" w:type="dxa"/>
            <w:noWrap/>
            <w:hideMark/>
          </w:tcPr>
          <w:p w14:paraId="33060077" w14:textId="56C260D6" w:rsidR="007347CD" w:rsidRPr="0039754D" w:rsidRDefault="00C73B39" w:rsidP="00C73B39">
            <w:pPr>
              <w:ind w:firstLine="0"/>
              <w:jc w:val="center"/>
            </w:pPr>
            <w:r w:rsidRPr="0039754D">
              <w:t>14</w:t>
            </w:r>
          </w:p>
        </w:tc>
        <w:tc>
          <w:tcPr>
            <w:tcW w:w="2461" w:type="dxa"/>
            <w:noWrap/>
            <w:hideMark/>
          </w:tcPr>
          <w:p w14:paraId="084CB332" w14:textId="77777777" w:rsidR="007347CD" w:rsidRPr="0039754D" w:rsidRDefault="007347CD" w:rsidP="007347CD">
            <w:pPr>
              <w:ind w:firstLine="0"/>
            </w:pPr>
            <w:r w:rsidRPr="0039754D">
              <w:t>FontIdentityPath</w:t>
            </w:r>
          </w:p>
        </w:tc>
        <w:tc>
          <w:tcPr>
            <w:tcW w:w="3209" w:type="dxa"/>
            <w:noWrap/>
            <w:hideMark/>
          </w:tcPr>
          <w:p w14:paraId="0183301A" w14:textId="77777777" w:rsidR="007347CD" w:rsidRPr="0039754D" w:rsidRDefault="007347CD" w:rsidP="007347CD">
            <w:pPr>
              <w:ind w:firstLine="0"/>
            </w:pPr>
            <w:r w:rsidRPr="0039754D">
              <w:t>nvarchar(150)</w:t>
            </w:r>
          </w:p>
        </w:tc>
        <w:tc>
          <w:tcPr>
            <w:tcW w:w="3150" w:type="dxa"/>
            <w:noWrap/>
            <w:hideMark/>
          </w:tcPr>
          <w:p w14:paraId="20D90BFF" w14:textId="2E4866C3" w:rsidR="007347CD" w:rsidRPr="0039754D" w:rsidRDefault="009076C3" w:rsidP="007347CD">
            <w:pPr>
              <w:ind w:firstLine="0"/>
            </w:pPr>
            <w:r w:rsidRPr="0039754D">
              <w:t>Not null</w:t>
            </w:r>
          </w:p>
        </w:tc>
      </w:tr>
      <w:tr w:rsidR="007347CD" w:rsidRPr="0039754D" w14:paraId="59014889" w14:textId="77777777" w:rsidTr="00C73B39">
        <w:trPr>
          <w:trHeight w:val="720"/>
        </w:trPr>
        <w:tc>
          <w:tcPr>
            <w:tcW w:w="625" w:type="dxa"/>
            <w:noWrap/>
            <w:hideMark/>
          </w:tcPr>
          <w:p w14:paraId="492DCB30" w14:textId="7A09D83E" w:rsidR="007347CD" w:rsidRPr="0039754D" w:rsidRDefault="00C73B39" w:rsidP="00C73B39">
            <w:pPr>
              <w:ind w:firstLine="0"/>
              <w:jc w:val="center"/>
            </w:pPr>
            <w:r w:rsidRPr="0039754D">
              <w:t>15</w:t>
            </w:r>
          </w:p>
        </w:tc>
        <w:tc>
          <w:tcPr>
            <w:tcW w:w="2461" w:type="dxa"/>
            <w:noWrap/>
            <w:hideMark/>
          </w:tcPr>
          <w:p w14:paraId="7CD8DCA1" w14:textId="77777777" w:rsidR="007347CD" w:rsidRPr="0039754D" w:rsidRDefault="007347CD" w:rsidP="007347CD">
            <w:pPr>
              <w:ind w:firstLine="0"/>
            </w:pPr>
            <w:r w:rsidRPr="0039754D">
              <w:t>BackIdentityPath</w:t>
            </w:r>
          </w:p>
        </w:tc>
        <w:tc>
          <w:tcPr>
            <w:tcW w:w="3209" w:type="dxa"/>
            <w:noWrap/>
            <w:hideMark/>
          </w:tcPr>
          <w:p w14:paraId="269517C8" w14:textId="77777777" w:rsidR="007347CD" w:rsidRPr="0039754D" w:rsidRDefault="007347CD" w:rsidP="007347CD">
            <w:pPr>
              <w:ind w:firstLine="0"/>
            </w:pPr>
            <w:r w:rsidRPr="0039754D">
              <w:t>nvarchar(150)</w:t>
            </w:r>
          </w:p>
        </w:tc>
        <w:tc>
          <w:tcPr>
            <w:tcW w:w="3150" w:type="dxa"/>
            <w:noWrap/>
            <w:hideMark/>
          </w:tcPr>
          <w:p w14:paraId="40BE20E8" w14:textId="1905AA22" w:rsidR="007347CD" w:rsidRPr="0039754D" w:rsidRDefault="009076C3" w:rsidP="007347CD">
            <w:pPr>
              <w:ind w:firstLine="0"/>
            </w:pPr>
            <w:r w:rsidRPr="0039754D">
              <w:t>Not null</w:t>
            </w:r>
          </w:p>
        </w:tc>
      </w:tr>
      <w:tr w:rsidR="007347CD" w:rsidRPr="0039754D" w14:paraId="14BC6FA6" w14:textId="77777777" w:rsidTr="00C73B39">
        <w:trPr>
          <w:trHeight w:val="720"/>
        </w:trPr>
        <w:tc>
          <w:tcPr>
            <w:tcW w:w="625" w:type="dxa"/>
            <w:noWrap/>
            <w:hideMark/>
          </w:tcPr>
          <w:p w14:paraId="21488AF6" w14:textId="66B9AEF1" w:rsidR="007347CD" w:rsidRPr="0039754D" w:rsidRDefault="00C73B39" w:rsidP="00C73B39">
            <w:pPr>
              <w:ind w:firstLine="0"/>
              <w:jc w:val="center"/>
            </w:pPr>
            <w:r w:rsidRPr="0039754D">
              <w:t>16</w:t>
            </w:r>
          </w:p>
        </w:tc>
        <w:tc>
          <w:tcPr>
            <w:tcW w:w="2461" w:type="dxa"/>
            <w:noWrap/>
            <w:hideMark/>
          </w:tcPr>
          <w:p w14:paraId="7707B503" w14:textId="77777777" w:rsidR="007347CD" w:rsidRPr="0039754D" w:rsidRDefault="007347CD" w:rsidP="007347CD">
            <w:pPr>
              <w:ind w:firstLine="0"/>
            </w:pPr>
            <w:r w:rsidRPr="0039754D">
              <w:t>RoomId</w:t>
            </w:r>
          </w:p>
        </w:tc>
        <w:tc>
          <w:tcPr>
            <w:tcW w:w="3209" w:type="dxa"/>
            <w:noWrap/>
            <w:hideMark/>
          </w:tcPr>
          <w:p w14:paraId="7DB83663" w14:textId="77777777" w:rsidR="007347CD" w:rsidRPr="0039754D" w:rsidRDefault="007347CD" w:rsidP="007347CD">
            <w:pPr>
              <w:ind w:firstLine="0"/>
            </w:pPr>
            <w:r w:rsidRPr="0039754D">
              <w:t>uniqueidentifier</w:t>
            </w:r>
          </w:p>
        </w:tc>
        <w:tc>
          <w:tcPr>
            <w:tcW w:w="3150" w:type="dxa"/>
            <w:noWrap/>
            <w:hideMark/>
          </w:tcPr>
          <w:p w14:paraId="1F0B6F60" w14:textId="3E4C949A" w:rsidR="007347CD" w:rsidRPr="0039754D" w:rsidRDefault="009076C3" w:rsidP="007347CD">
            <w:pPr>
              <w:ind w:firstLine="0"/>
            </w:pPr>
            <w:r w:rsidRPr="0039754D">
              <w:t>Not null</w:t>
            </w:r>
          </w:p>
        </w:tc>
      </w:tr>
      <w:tr w:rsidR="007347CD" w:rsidRPr="0039754D" w14:paraId="23E18978" w14:textId="77777777" w:rsidTr="00C73B39">
        <w:trPr>
          <w:trHeight w:val="720"/>
        </w:trPr>
        <w:tc>
          <w:tcPr>
            <w:tcW w:w="625" w:type="dxa"/>
            <w:noWrap/>
            <w:hideMark/>
          </w:tcPr>
          <w:p w14:paraId="1C13E882" w14:textId="7C794D75" w:rsidR="007347CD" w:rsidRPr="0039754D" w:rsidRDefault="00C73B39" w:rsidP="00C73B39">
            <w:pPr>
              <w:ind w:firstLine="0"/>
              <w:jc w:val="center"/>
            </w:pPr>
            <w:r w:rsidRPr="0039754D">
              <w:t>17</w:t>
            </w:r>
          </w:p>
        </w:tc>
        <w:tc>
          <w:tcPr>
            <w:tcW w:w="2461" w:type="dxa"/>
            <w:noWrap/>
            <w:hideMark/>
          </w:tcPr>
          <w:p w14:paraId="42CB755B" w14:textId="77777777" w:rsidR="007347CD" w:rsidRPr="0039754D" w:rsidRDefault="007347CD" w:rsidP="007347CD">
            <w:pPr>
              <w:ind w:firstLine="0"/>
            </w:pPr>
            <w:r w:rsidRPr="0039754D">
              <w:t>Password</w:t>
            </w:r>
          </w:p>
        </w:tc>
        <w:tc>
          <w:tcPr>
            <w:tcW w:w="3209" w:type="dxa"/>
            <w:noWrap/>
            <w:hideMark/>
          </w:tcPr>
          <w:p w14:paraId="1261EB65" w14:textId="77777777" w:rsidR="007347CD" w:rsidRPr="0039754D" w:rsidRDefault="007347CD" w:rsidP="007347CD">
            <w:pPr>
              <w:ind w:firstLine="0"/>
            </w:pPr>
            <w:r w:rsidRPr="0039754D">
              <w:t>nvarchar(MAX)</w:t>
            </w:r>
          </w:p>
        </w:tc>
        <w:tc>
          <w:tcPr>
            <w:tcW w:w="3150" w:type="dxa"/>
            <w:noWrap/>
            <w:hideMark/>
          </w:tcPr>
          <w:p w14:paraId="5190322B" w14:textId="2C31B90A" w:rsidR="007347CD" w:rsidRPr="0039754D" w:rsidRDefault="009076C3" w:rsidP="007347CD">
            <w:pPr>
              <w:ind w:firstLine="0"/>
            </w:pPr>
            <w:r w:rsidRPr="0039754D">
              <w:t>Not null</w:t>
            </w:r>
          </w:p>
        </w:tc>
      </w:tr>
      <w:tr w:rsidR="007347CD" w:rsidRPr="0039754D" w14:paraId="7634236A" w14:textId="77777777" w:rsidTr="00C73B39">
        <w:trPr>
          <w:trHeight w:val="720"/>
        </w:trPr>
        <w:tc>
          <w:tcPr>
            <w:tcW w:w="625" w:type="dxa"/>
            <w:noWrap/>
            <w:hideMark/>
          </w:tcPr>
          <w:p w14:paraId="1E637F03" w14:textId="6668E6F1" w:rsidR="007347CD" w:rsidRPr="0039754D" w:rsidRDefault="00C73B39" w:rsidP="00C73B39">
            <w:pPr>
              <w:ind w:firstLine="0"/>
              <w:jc w:val="center"/>
            </w:pPr>
            <w:r w:rsidRPr="0039754D">
              <w:t>18</w:t>
            </w:r>
          </w:p>
        </w:tc>
        <w:tc>
          <w:tcPr>
            <w:tcW w:w="2461" w:type="dxa"/>
            <w:noWrap/>
            <w:hideMark/>
          </w:tcPr>
          <w:p w14:paraId="6A0C5554" w14:textId="77777777" w:rsidR="007347CD" w:rsidRPr="0039754D" w:rsidRDefault="007347CD" w:rsidP="007347CD">
            <w:pPr>
              <w:ind w:firstLine="0"/>
            </w:pPr>
            <w:r w:rsidRPr="0039754D">
              <w:t>IsDeleted</w:t>
            </w:r>
          </w:p>
        </w:tc>
        <w:tc>
          <w:tcPr>
            <w:tcW w:w="3209" w:type="dxa"/>
            <w:noWrap/>
            <w:hideMark/>
          </w:tcPr>
          <w:p w14:paraId="76325D0A" w14:textId="77777777" w:rsidR="007347CD" w:rsidRPr="0039754D" w:rsidRDefault="007347CD" w:rsidP="007347CD">
            <w:pPr>
              <w:ind w:firstLine="0"/>
            </w:pPr>
            <w:r w:rsidRPr="0039754D">
              <w:t>bit</w:t>
            </w:r>
          </w:p>
        </w:tc>
        <w:tc>
          <w:tcPr>
            <w:tcW w:w="3150" w:type="dxa"/>
            <w:noWrap/>
            <w:hideMark/>
          </w:tcPr>
          <w:p w14:paraId="05284D8F" w14:textId="7B1D03D2" w:rsidR="007347CD" w:rsidRPr="0039754D" w:rsidRDefault="009076C3" w:rsidP="009D63E8">
            <w:pPr>
              <w:keepNext/>
              <w:ind w:firstLine="0"/>
            </w:pPr>
            <w:r w:rsidRPr="0039754D">
              <w:t>Not null</w:t>
            </w:r>
          </w:p>
        </w:tc>
      </w:tr>
    </w:tbl>
    <w:p w14:paraId="293ACBCA" w14:textId="3D65999C" w:rsidR="009D63E8" w:rsidRDefault="009D63E8">
      <w:pPr>
        <w:pStyle w:val="Caption"/>
      </w:pPr>
      <w:bookmarkStart w:id="195" w:name="_Toc167322121"/>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5</w:t>
      </w:r>
      <w:r w:rsidR="007859AF">
        <w:rPr>
          <w:noProof/>
        </w:rPr>
        <w:fldChar w:fldCharType="end"/>
      </w:r>
      <w:r>
        <w:t xml:space="preserve"> Bảng dữ liệu khách hàng</w:t>
      </w:r>
      <w:bookmarkEnd w:id="195"/>
    </w:p>
    <w:p w14:paraId="265F6A63" w14:textId="48285E51" w:rsidR="007347CD" w:rsidRPr="006E1D87" w:rsidRDefault="007347CD" w:rsidP="006E1D87">
      <w:pPr>
        <w:pStyle w:val="ListParagraph"/>
        <w:numPr>
          <w:ilvl w:val="0"/>
          <w:numId w:val="54"/>
        </w:numPr>
      </w:pPr>
      <w:r w:rsidRPr="006E1D87">
        <w:t>dbo.FitmentInRooms</w:t>
      </w:r>
    </w:p>
    <w:p w14:paraId="35810DB0" w14:textId="1E045FD0" w:rsidR="007347CD" w:rsidRDefault="007347CD" w:rsidP="00C03DAB">
      <w:pPr>
        <w:pStyle w:val="ListParagraph"/>
        <w:numPr>
          <w:ilvl w:val="0"/>
          <w:numId w:val="18"/>
        </w:numPr>
      </w:pPr>
      <w:r>
        <w:t>Lưu trữ danh sách các thiết bị trong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82A186D" w14:textId="77777777" w:rsidTr="00C73B39">
        <w:trPr>
          <w:trHeight w:val="720"/>
        </w:trPr>
        <w:tc>
          <w:tcPr>
            <w:tcW w:w="938" w:type="dxa"/>
            <w:noWrap/>
            <w:hideMark/>
          </w:tcPr>
          <w:p w14:paraId="319F9ACD" w14:textId="77777777" w:rsidR="007347CD" w:rsidRPr="0039754D" w:rsidRDefault="007347CD" w:rsidP="00C73B39">
            <w:pPr>
              <w:ind w:firstLine="0"/>
              <w:jc w:val="center"/>
              <w:rPr>
                <w:b/>
              </w:rPr>
            </w:pPr>
            <w:r w:rsidRPr="0039754D">
              <w:rPr>
                <w:b/>
              </w:rPr>
              <w:t>STT</w:t>
            </w:r>
          </w:p>
        </w:tc>
        <w:tc>
          <w:tcPr>
            <w:tcW w:w="2148" w:type="dxa"/>
            <w:noWrap/>
            <w:hideMark/>
          </w:tcPr>
          <w:p w14:paraId="53027B2B" w14:textId="77777777" w:rsidR="007347CD" w:rsidRPr="0039754D" w:rsidRDefault="007347CD" w:rsidP="007347CD">
            <w:pPr>
              <w:ind w:firstLine="0"/>
              <w:rPr>
                <w:b/>
              </w:rPr>
            </w:pPr>
            <w:r w:rsidRPr="0039754D">
              <w:rPr>
                <w:b/>
              </w:rPr>
              <w:t>Tên cột</w:t>
            </w:r>
          </w:p>
        </w:tc>
        <w:tc>
          <w:tcPr>
            <w:tcW w:w="1906" w:type="dxa"/>
            <w:noWrap/>
            <w:hideMark/>
          </w:tcPr>
          <w:p w14:paraId="213C1284" w14:textId="77777777" w:rsidR="007347CD" w:rsidRPr="0039754D" w:rsidRDefault="007347CD" w:rsidP="007347CD">
            <w:pPr>
              <w:ind w:firstLine="0"/>
              <w:rPr>
                <w:b/>
              </w:rPr>
            </w:pPr>
            <w:r w:rsidRPr="0039754D">
              <w:rPr>
                <w:b/>
              </w:rPr>
              <w:t>Kiểu dữ liệu</w:t>
            </w:r>
          </w:p>
        </w:tc>
        <w:tc>
          <w:tcPr>
            <w:tcW w:w="3786" w:type="dxa"/>
            <w:noWrap/>
            <w:hideMark/>
          </w:tcPr>
          <w:p w14:paraId="189F0907" w14:textId="77777777" w:rsidR="007347CD" w:rsidRPr="0039754D" w:rsidRDefault="007347CD" w:rsidP="007347CD">
            <w:pPr>
              <w:ind w:firstLine="0"/>
              <w:rPr>
                <w:b/>
              </w:rPr>
            </w:pPr>
            <w:r w:rsidRPr="0039754D">
              <w:rPr>
                <w:b/>
              </w:rPr>
              <w:t>Ràng buộc</w:t>
            </w:r>
          </w:p>
        </w:tc>
      </w:tr>
      <w:tr w:rsidR="007347CD" w:rsidRPr="007347CD" w14:paraId="55CDF767" w14:textId="77777777" w:rsidTr="00C73B39">
        <w:trPr>
          <w:trHeight w:val="720"/>
        </w:trPr>
        <w:tc>
          <w:tcPr>
            <w:tcW w:w="938" w:type="dxa"/>
            <w:noWrap/>
            <w:hideMark/>
          </w:tcPr>
          <w:p w14:paraId="71F7E0FD" w14:textId="6170A7DB" w:rsidR="007347CD" w:rsidRPr="007347CD" w:rsidRDefault="00C73B39" w:rsidP="00C73B39">
            <w:pPr>
              <w:ind w:firstLine="0"/>
              <w:jc w:val="center"/>
            </w:pPr>
            <w:r>
              <w:t>1</w:t>
            </w:r>
          </w:p>
        </w:tc>
        <w:tc>
          <w:tcPr>
            <w:tcW w:w="2148" w:type="dxa"/>
            <w:noWrap/>
            <w:hideMark/>
          </w:tcPr>
          <w:p w14:paraId="4D7F507B" w14:textId="77777777" w:rsidR="007347CD" w:rsidRPr="007347CD" w:rsidRDefault="007347CD" w:rsidP="007347CD">
            <w:pPr>
              <w:ind w:firstLine="0"/>
            </w:pPr>
            <w:r w:rsidRPr="007347CD">
              <w:t>Id</w:t>
            </w:r>
          </w:p>
        </w:tc>
        <w:tc>
          <w:tcPr>
            <w:tcW w:w="1906" w:type="dxa"/>
            <w:noWrap/>
            <w:hideMark/>
          </w:tcPr>
          <w:p w14:paraId="283F6137" w14:textId="77777777" w:rsidR="007347CD" w:rsidRPr="007347CD" w:rsidRDefault="007347CD" w:rsidP="007347CD">
            <w:pPr>
              <w:ind w:firstLine="0"/>
            </w:pPr>
            <w:r w:rsidRPr="007347CD">
              <w:t>uniqueidentifier</w:t>
            </w:r>
          </w:p>
        </w:tc>
        <w:tc>
          <w:tcPr>
            <w:tcW w:w="3786" w:type="dxa"/>
            <w:noWrap/>
            <w:hideMark/>
          </w:tcPr>
          <w:p w14:paraId="22814F5A" w14:textId="3B8F378C" w:rsidR="007347CD" w:rsidRPr="007347CD" w:rsidRDefault="009076C3" w:rsidP="007347CD">
            <w:pPr>
              <w:ind w:firstLine="0"/>
            </w:pPr>
            <w:r>
              <w:t>Null</w:t>
            </w:r>
          </w:p>
        </w:tc>
      </w:tr>
      <w:tr w:rsidR="007347CD" w:rsidRPr="007347CD" w14:paraId="6F8E257A" w14:textId="77777777" w:rsidTr="00C73B39">
        <w:trPr>
          <w:trHeight w:val="720"/>
        </w:trPr>
        <w:tc>
          <w:tcPr>
            <w:tcW w:w="938" w:type="dxa"/>
            <w:noWrap/>
            <w:hideMark/>
          </w:tcPr>
          <w:p w14:paraId="5998FDBD" w14:textId="39E46383" w:rsidR="007347CD" w:rsidRPr="007347CD" w:rsidRDefault="00C73B39" w:rsidP="00C73B39">
            <w:pPr>
              <w:ind w:firstLine="0"/>
              <w:jc w:val="center"/>
            </w:pPr>
            <w:r>
              <w:t>2</w:t>
            </w:r>
          </w:p>
        </w:tc>
        <w:tc>
          <w:tcPr>
            <w:tcW w:w="2148" w:type="dxa"/>
            <w:noWrap/>
            <w:hideMark/>
          </w:tcPr>
          <w:p w14:paraId="5D4B14E6" w14:textId="77777777" w:rsidR="007347CD" w:rsidRPr="007347CD" w:rsidRDefault="007347CD" w:rsidP="007347CD">
            <w:pPr>
              <w:ind w:firstLine="0"/>
            </w:pPr>
            <w:r w:rsidRPr="007347CD">
              <w:t>CreatedAt</w:t>
            </w:r>
          </w:p>
        </w:tc>
        <w:tc>
          <w:tcPr>
            <w:tcW w:w="1906" w:type="dxa"/>
            <w:noWrap/>
            <w:hideMark/>
          </w:tcPr>
          <w:p w14:paraId="246DA235" w14:textId="77777777" w:rsidR="007347CD" w:rsidRPr="007347CD" w:rsidRDefault="007347CD" w:rsidP="007347CD">
            <w:pPr>
              <w:ind w:firstLine="0"/>
            </w:pPr>
            <w:r w:rsidRPr="007347CD">
              <w:t>datetime2(7)</w:t>
            </w:r>
          </w:p>
        </w:tc>
        <w:tc>
          <w:tcPr>
            <w:tcW w:w="3786" w:type="dxa"/>
            <w:noWrap/>
            <w:hideMark/>
          </w:tcPr>
          <w:p w14:paraId="1CF49F40" w14:textId="00873F47" w:rsidR="007347CD" w:rsidRPr="007347CD" w:rsidRDefault="009076C3" w:rsidP="007347CD">
            <w:pPr>
              <w:ind w:firstLine="0"/>
            </w:pPr>
            <w:r>
              <w:t>Null</w:t>
            </w:r>
          </w:p>
        </w:tc>
      </w:tr>
      <w:tr w:rsidR="007347CD" w:rsidRPr="007347CD" w14:paraId="2E4C6BBF" w14:textId="77777777" w:rsidTr="00C73B39">
        <w:trPr>
          <w:trHeight w:val="720"/>
        </w:trPr>
        <w:tc>
          <w:tcPr>
            <w:tcW w:w="938" w:type="dxa"/>
            <w:noWrap/>
            <w:hideMark/>
          </w:tcPr>
          <w:p w14:paraId="3B40A13F" w14:textId="09CA6219" w:rsidR="007347CD" w:rsidRPr="007347CD" w:rsidRDefault="00C73B39" w:rsidP="00C73B39">
            <w:pPr>
              <w:ind w:firstLine="0"/>
              <w:jc w:val="center"/>
            </w:pPr>
            <w:r>
              <w:t>3</w:t>
            </w:r>
          </w:p>
        </w:tc>
        <w:tc>
          <w:tcPr>
            <w:tcW w:w="2148" w:type="dxa"/>
            <w:noWrap/>
            <w:hideMark/>
          </w:tcPr>
          <w:p w14:paraId="3976C554" w14:textId="77777777" w:rsidR="007347CD" w:rsidRPr="007347CD" w:rsidRDefault="007347CD" w:rsidP="007347CD">
            <w:pPr>
              <w:ind w:firstLine="0"/>
            </w:pPr>
            <w:r w:rsidRPr="007347CD">
              <w:t>UpdatedAt</w:t>
            </w:r>
          </w:p>
        </w:tc>
        <w:tc>
          <w:tcPr>
            <w:tcW w:w="1906" w:type="dxa"/>
            <w:noWrap/>
            <w:hideMark/>
          </w:tcPr>
          <w:p w14:paraId="1C7D0062" w14:textId="77777777" w:rsidR="007347CD" w:rsidRPr="007347CD" w:rsidRDefault="007347CD" w:rsidP="007347CD">
            <w:pPr>
              <w:ind w:firstLine="0"/>
            </w:pPr>
            <w:r w:rsidRPr="007347CD">
              <w:t>datetime2(7)</w:t>
            </w:r>
          </w:p>
        </w:tc>
        <w:tc>
          <w:tcPr>
            <w:tcW w:w="3786" w:type="dxa"/>
            <w:noWrap/>
            <w:hideMark/>
          </w:tcPr>
          <w:p w14:paraId="0284736A" w14:textId="2D60526D" w:rsidR="007347CD" w:rsidRPr="007347CD" w:rsidRDefault="009076C3" w:rsidP="007347CD">
            <w:pPr>
              <w:ind w:firstLine="0"/>
            </w:pPr>
            <w:r>
              <w:t>Null</w:t>
            </w:r>
          </w:p>
        </w:tc>
      </w:tr>
      <w:tr w:rsidR="007347CD" w:rsidRPr="007347CD" w14:paraId="28D4C51F" w14:textId="77777777" w:rsidTr="00C73B39">
        <w:trPr>
          <w:trHeight w:val="720"/>
        </w:trPr>
        <w:tc>
          <w:tcPr>
            <w:tcW w:w="938" w:type="dxa"/>
            <w:noWrap/>
            <w:hideMark/>
          </w:tcPr>
          <w:p w14:paraId="44CE47BE" w14:textId="342213D4" w:rsidR="007347CD" w:rsidRPr="007347CD" w:rsidRDefault="00C73B39" w:rsidP="00C73B39">
            <w:pPr>
              <w:ind w:firstLine="0"/>
              <w:jc w:val="center"/>
            </w:pPr>
            <w:r>
              <w:t>4</w:t>
            </w:r>
          </w:p>
        </w:tc>
        <w:tc>
          <w:tcPr>
            <w:tcW w:w="2148" w:type="dxa"/>
            <w:noWrap/>
            <w:hideMark/>
          </w:tcPr>
          <w:p w14:paraId="38A32E33" w14:textId="77777777" w:rsidR="007347CD" w:rsidRPr="007347CD" w:rsidRDefault="007347CD" w:rsidP="007347CD">
            <w:pPr>
              <w:ind w:firstLine="0"/>
            </w:pPr>
            <w:r w:rsidRPr="007347CD">
              <w:t>RoomId</w:t>
            </w:r>
          </w:p>
        </w:tc>
        <w:tc>
          <w:tcPr>
            <w:tcW w:w="1906" w:type="dxa"/>
            <w:noWrap/>
            <w:hideMark/>
          </w:tcPr>
          <w:p w14:paraId="67301CC3" w14:textId="77777777" w:rsidR="007347CD" w:rsidRPr="007347CD" w:rsidRDefault="007347CD" w:rsidP="007347CD">
            <w:pPr>
              <w:ind w:firstLine="0"/>
            </w:pPr>
            <w:r w:rsidRPr="007347CD">
              <w:t>uniqueidentifier</w:t>
            </w:r>
          </w:p>
        </w:tc>
        <w:tc>
          <w:tcPr>
            <w:tcW w:w="3786" w:type="dxa"/>
            <w:noWrap/>
            <w:hideMark/>
          </w:tcPr>
          <w:p w14:paraId="3BCC548F" w14:textId="30D6FDA9" w:rsidR="007347CD" w:rsidRPr="007347CD" w:rsidRDefault="009076C3" w:rsidP="007347CD">
            <w:pPr>
              <w:ind w:firstLine="0"/>
            </w:pPr>
            <w:r>
              <w:t>Null</w:t>
            </w:r>
          </w:p>
        </w:tc>
      </w:tr>
      <w:tr w:rsidR="007347CD" w:rsidRPr="007347CD" w14:paraId="11C3B458" w14:textId="77777777" w:rsidTr="00C73B39">
        <w:trPr>
          <w:trHeight w:val="720"/>
        </w:trPr>
        <w:tc>
          <w:tcPr>
            <w:tcW w:w="938" w:type="dxa"/>
            <w:noWrap/>
            <w:hideMark/>
          </w:tcPr>
          <w:p w14:paraId="059B0192" w14:textId="1A5F6F14" w:rsidR="007347CD" w:rsidRPr="007347CD" w:rsidRDefault="00C73B39" w:rsidP="00C73B39">
            <w:pPr>
              <w:ind w:firstLine="0"/>
              <w:jc w:val="center"/>
            </w:pPr>
            <w:r>
              <w:t>5</w:t>
            </w:r>
          </w:p>
        </w:tc>
        <w:tc>
          <w:tcPr>
            <w:tcW w:w="2148" w:type="dxa"/>
            <w:noWrap/>
            <w:hideMark/>
          </w:tcPr>
          <w:p w14:paraId="2697E035" w14:textId="77777777" w:rsidR="007347CD" w:rsidRPr="007347CD" w:rsidRDefault="007347CD" w:rsidP="007347CD">
            <w:pPr>
              <w:ind w:firstLine="0"/>
            </w:pPr>
            <w:r w:rsidRPr="007347CD">
              <w:t>FitmentId</w:t>
            </w:r>
          </w:p>
        </w:tc>
        <w:tc>
          <w:tcPr>
            <w:tcW w:w="1906" w:type="dxa"/>
            <w:noWrap/>
            <w:hideMark/>
          </w:tcPr>
          <w:p w14:paraId="2B812480" w14:textId="77777777" w:rsidR="007347CD" w:rsidRPr="007347CD" w:rsidRDefault="007347CD" w:rsidP="007347CD">
            <w:pPr>
              <w:ind w:firstLine="0"/>
            </w:pPr>
            <w:r w:rsidRPr="007347CD">
              <w:t>uniqueidentifier</w:t>
            </w:r>
          </w:p>
        </w:tc>
        <w:tc>
          <w:tcPr>
            <w:tcW w:w="3786" w:type="dxa"/>
            <w:noWrap/>
            <w:hideMark/>
          </w:tcPr>
          <w:p w14:paraId="146214C6" w14:textId="74077232" w:rsidR="007347CD" w:rsidRPr="007347CD" w:rsidRDefault="009076C3" w:rsidP="007347CD">
            <w:pPr>
              <w:ind w:firstLine="0"/>
            </w:pPr>
            <w:r>
              <w:t>Null</w:t>
            </w:r>
          </w:p>
        </w:tc>
      </w:tr>
      <w:tr w:rsidR="007347CD" w:rsidRPr="007347CD" w14:paraId="5E71AD37" w14:textId="77777777" w:rsidTr="00C73B39">
        <w:trPr>
          <w:trHeight w:val="720"/>
        </w:trPr>
        <w:tc>
          <w:tcPr>
            <w:tcW w:w="938" w:type="dxa"/>
            <w:noWrap/>
            <w:hideMark/>
          </w:tcPr>
          <w:p w14:paraId="1BEA413A" w14:textId="5A351B8B" w:rsidR="007347CD" w:rsidRPr="007347CD" w:rsidRDefault="00C73B39" w:rsidP="00C73B39">
            <w:pPr>
              <w:ind w:firstLine="0"/>
              <w:jc w:val="center"/>
            </w:pPr>
            <w:r>
              <w:lastRenderedPageBreak/>
              <w:t>6</w:t>
            </w:r>
          </w:p>
        </w:tc>
        <w:tc>
          <w:tcPr>
            <w:tcW w:w="2148" w:type="dxa"/>
            <w:noWrap/>
            <w:hideMark/>
          </w:tcPr>
          <w:p w14:paraId="04D51CD3" w14:textId="77777777" w:rsidR="007347CD" w:rsidRPr="007347CD" w:rsidRDefault="007347CD" w:rsidP="007347CD">
            <w:pPr>
              <w:ind w:firstLine="0"/>
            </w:pPr>
            <w:r w:rsidRPr="007347CD">
              <w:t>Quantity</w:t>
            </w:r>
          </w:p>
        </w:tc>
        <w:tc>
          <w:tcPr>
            <w:tcW w:w="1906" w:type="dxa"/>
            <w:noWrap/>
            <w:hideMark/>
          </w:tcPr>
          <w:p w14:paraId="7EBF7A74" w14:textId="77777777" w:rsidR="007347CD" w:rsidRPr="007347CD" w:rsidRDefault="007347CD" w:rsidP="007347CD">
            <w:pPr>
              <w:ind w:firstLine="0"/>
            </w:pPr>
            <w:r w:rsidRPr="007347CD">
              <w:t>int</w:t>
            </w:r>
          </w:p>
        </w:tc>
        <w:tc>
          <w:tcPr>
            <w:tcW w:w="3786" w:type="dxa"/>
            <w:noWrap/>
            <w:hideMark/>
          </w:tcPr>
          <w:p w14:paraId="12C9B000" w14:textId="205D9143" w:rsidR="007347CD" w:rsidRPr="007347CD" w:rsidRDefault="009076C3" w:rsidP="007347CD">
            <w:pPr>
              <w:ind w:firstLine="0"/>
            </w:pPr>
            <w:r>
              <w:t>Null</w:t>
            </w:r>
          </w:p>
        </w:tc>
      </w:tr>
      <w:tr w:rsidR="007347CD" w:rsidRPr="007347CD" w14:paraId="1B77DECA" w14:textId="77777777" w:rsidTr="00C73B39">
        <w:trPr>
          <w:trHeight w:val="720"/>
        </w:trPr>
        <w:tc>
          <w:tcPr>
            <w:tcW w:w="938" w:type="dxa"/>
            <w:noWrap/>
            <w:hideMark/>
          </w:tcPr>
          <w:p w14:paraId="4A0F002E" w14:textId="426E9610" w:rsidR="007347CD" w:rsidRPr="007347CD" w:rsidRDefault="00C73B39" w:rsidP="00C73B39">
            <w:pPr>
              <w:ind w:firstLine="0"/>
              <w:jc w:val="center"/>
            </w:pPr>
            <w:r>
              <w:t>7</w:t>
            </w:r>
          </w:p>
        </w:tc>
        <w:tc>
          <w:tcPr>
            <w:tcW w:w="2148" w:type="dxa"/>
            <w:noWrap/>
            <w:hideMark/>
          </w:tcPr>
          <w:p w14:paraId="3C86BF73" w14:textId="77777777" w:rsidR="007347CD" w:rsidRPr="007347CD" w:rsidRDefault="007347CD" w:rsidP="007347CD">
            <w:pPr>
              <w:ind w:firstLine="0"/>
            </w:pPr>
            <w:r w:rsidRPr="007347CD">
              <w:t>IsDeleted</w:t>
            </w:r>
          </w:p>
        </w:tc>
        <w:tc>
          <w:tcPr>
            <w:tcW w:w="1906" w:type="dxa"/>
            <w:noWrap/>
            <w:hideMark/>
          </w:tcPr>
          <w:p w14:paraId="186B7758" w14:textId="77777777" w:rsidR="007347CD" w:rsidRPr="007347CD" w:rsidRDefault="007347CD" w:rsidP="007347CD">
            <w:pPr>
              <w:ind w:firstLine="0"/>
            </w:pPr>
            <w:r w:rsidRPr="007347CD">
              <w:t>bit</w:t>
            </w:r>
          </w:p>
        </w:tc>
        <w:tc>
          <w:tcPr>
            <w:tcW w:w="3786" w:type="dxa"/>
            <w:noWrap/>
            <w:hideMark/>
          </w:tcPr>
          <w:p w14:paraId="6DCE3944" w14:textId="5FBA3DCE" w:rsidR="007347CD" w:rsidRPr="007347CD" w:rsidRDefault="009076C3" w:rsidP="009D63E8">
            <w:pPr>
              <w:keepNext/>
              <w:ind w:firstLine="0"/>
            </w:pPr>
            <w:r>
              <w:t>Not null</w:t>
            </w:r>
          </w:p>
        </w:tc>
      </w:tr>
    </w:tbl>
    <w:p w14:paraId="5C0EC262" w14:textId="035D4A82" w:rsidR="009D63E8" w:rsidRDefault="009D63E8">
      <w:pPr>
        <w:pStyle w:val="Caption"/>
      </w:pPr>
      <w:bookmarkStart w:id="196" w:name="_Toc167322122"/>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6</w:t>
      </w:r>
      <w:r w:rsidR="007859AF">
        <w:rPr>
          <w:noProof/>
        </w:rPr>
        <w:fldChar w:fldCharType="end"/>
      </w:r>
      <w:r>
        <w:t xml:space="preserve"> Bảng dữ liệu phòng trọ - thiết bị</w:t>
      </w:r>
      <w:bookmarkEnd w:id="196"/>
    </w:p>
    <w:p w14:paraId="0D3C040B" w14:textId="69AEA04F" w:rsidR="007347CD" w:rsidRPr="006E1D87" w:rsidRDefault="007347CD" w:rsidP="006E1D87">
      <w:pPr>
        <w:pStyle w:val="ListParagraph"/>
        <w:numPr>
          <w:ilvl w:val="0"/>
          <w:numId w:val="54"/>
        </w:numPr>
      </w:pPr>
      <w:r w:rsidRPr="006E1D87">
        <w:t>dbo.</w:t>
      </w:r>
      <w:r w:rsidR="009D63E8">
        <w:t>Fitments</w:t>
      </w:r>
    </w:p>
    <w:p w14:paraId="4053847B" w14:textId="417983BD" w:rsidR="007347CD" w:rsidRDefault="007347CD" w:rsidP="00C03DAB">
      <w:pPr>
        <w:pStyle w:val="ListParagraph"/>
        <w:numPr>
          <w:ilvl w:val="0"/>
          <w:numId w:val="18"/>
        </w:numPr>
      </w:pPr>
      <w:r>
        <w:t>Lưu trữ danh sách các thiết bị</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1BC36D0" w14:textId="77777777" w:rsidTr="00C73B39">
        <w:trPr>
          <w:trHeight w:val="720"/>
        </w:trPr>
        <w:tc>
          <w:tcPr>
            <w:tcW w:w="938" w:type="dxa"/>
            <w:noWrap/>
            <w:hideMark/>
          </w:tcPr>
          <w:p w14:paraId="0868BF9F" w14:textId="77777777" w:rsidR="007347CD" w:rsidRPr="0039754D" w:rsidRDefault="007347CD" w:rsidP="00C73B39">
            <w:pPr>
              <w:ind w:firstLine="0"/>
              <w:jc w:val="center"/>
              <w:rPr>
                <w:b/>
              </w:rPr>
            </w:pPr>
            <w:r w:rsidRPr="0039754D">
              <w:rPr>
                <w:b/>
              </w:rPr>
              <w:t>STT</w:t>
            </w:r>
          </w:p>
        </w:tc>
        <w:tc>
          <w:tcPr>
            <w:tcW w:w="2148" w:type="dxa"/>
            <w:noWrap/>
            <w:hideMark/>
          </w:tcPr>
          <w:p w14:paraId="358BF028" w14:textId="77777777" w:rsidR="007347CD" w:rsidRPr="0039754D" w:rsidRDefault="007347CD" w:rsidP="007347CD">
            <w:pPr>
              <w:ind w:firstLine="0"/>
              <w:rPr>
                <w:b/>
              </w:rPr>
            </w:pPr>
            <w:r w:rsidRPr="0039754D">
              <w:rPr>
                <w:b/>
              </w:rPr>
              <w:t>Tên cột</w:t>
            </w:r>
          </w:p>
        </w:tc>
        <w:tc>
          <w:tcPr>
            <w:tcW w:w="1906" w:type="dxa"/>
            <w:noWrap/>
            <w:hideMark/>
          </w:tcPr>
          <w:p w14:paraId="54890D9D" w14:textId="77777777" w:rsidR="007347CD" w:rsidRPr="0039754D" w:rsidRDefault="007347CD" w:rsidP="007347CD">
            <w:pPr>
              <w:ind w:firstLine="0"/>
              <w:rPr>
                <w:b/>
              </w:rPr>
            </w:pPr>
            <w:r w:rsidRPr="0039754D">
              <w:rPr>
                <w:b/>
              </w:rPr>
              <w:t>Kiểu dữ liệu</w:t>
            </w:r>
          </w:p>
        </w:tc>
        <w:tc>
          <w:tcPr>
            <w:tcW w:w="3786" w:type="dxa"/>
            <w:noWrap/>
            <w:hideMark/>
          </w:tcPr>
          <w:p w14:paraId="28DC2D22" w14:textId="77777777" w:rsidR="007347CD" w:rsidRPr="0039754D" w:rsidRDefault="007347CD" w:rsidP="007347CD">
            <w:pPr>
              <w:ind w:firstLine="0"/>
              <w:rPr>
                <w:b/>
              </w:rPr>
            </w:pPr>
            <w:r w:rsidRPr="0039754D">
              <w:rPr>
                <w:b/>
              </w:rPr>
              <w:t>Ràng buộc</w:t>
            </w:r>
          </w:p>
        </w:tc>
      </w:tr>
      <w:tr w:rsidR="007347CD" w:rsidRPr="007347CD" w14:paraId="7F8C76D0" w14:textId="77777777" w:rsidTr="00C73B39">
        <w:trPr>
          <w:trHeight w:val="720"/>
        </w:trPr>
        <w:tc>
          <w:tcPr>
            <w:tcW w:w="938" w:type="dxa"/>
            <w:noWrap/>
            <w:hideMark/>
          </w:tcPr>
          <w:p w14:paraId="4C8F8BA6" w14:textId="277FB33D" w:rsidR="007347CD" w:rsidRPr="007347CD" w:rsidRDefault="00C73B39" w:rsidP="00C73B39">
            <w:pPr>
              <w:ind w:firstLine="0"/>
              <w:jc w:val="center"/>
            </w:pPr>
            <w:r>
              <w:t>1</w:t>
            </w:r>
          </w:p>
        </w:tc>
        <w:tc>
          <w:tcPr>
            <w:tcW w:w="2148" w:type="dxa"/>
            <w:noWrap/>
            <w:hideMark/>
          </w:tcPr>
          <w:p w14:paraId="39ED4116" w14:textId="77777777" w:rsidR="007347CD" w:rsidRPr="007347CD" w:rsidRDefault="007347CD" w:rsidP="007347CD">
            <w:pPr>
              <w:ind w:firstLine="0"/>
            </w:pPr>
            <w:r w:rsidRPr="007347CD">
              <w:t>Id</w:t>
            </w:r>
          </w:p>
        </w:tc>
        <w:tc>
          <w:tcPr>
            <w:tcW w:w="1906" w:type="dxa"/>
            <w:noWrap/>
            <w:hideMark/>
          </w:tcPr>
          <w:p w14:paraId="5DE6C467" w14:textId="77777777" w:rsidR="007347CD" w:rsidRPr="007347CD" w:rsidRDefault="007347CD" w:rsidP="007347CD">
            <w:pPr>
              <w:ind w:firstLine="0"/>
            </w:pPr>
            <w:r w:rsidRPr="007347CD">
              <w:t>uniqueidentifier</w:t>
            </w:r>
          </w:p>
        </w:tc>
        <w:tc>
          <w:tcPr>
            <w:tcW w:w="3786" w:type="dxa"/>
            <w:noWrap/>
            <w:hideMark/>
          </w:tcPr>
          <w:p w14:paraId="79099455" w14:textId="0416CB04" w:rsidR="007347CD" w:rsidRPr="007347CD" w:rsidRDefault="009076C3" w:rsidP="007347CD">
            <w:pPr>
              <w:ind w:firstLine="0"/>
            </w:pPr>
            <w:r>
              <w:t>Null</w:t>
            </w:r>
          </w:p>
        </w:tc>
      </w:tr>
      <w:tr w:rsidR="007347CD" w:rsidRPr="007347CD" w14:paraId="04551235" w14:textId="77777777" w:rsidTr="00C73B39">
        <w:trPr>
          <w:trHeight w:val="720"/>
        </w:trPr>
        <w:tc>
          <w:tcPr>
            <w:tcW w:w="938" w:type="dxa"/>
            <w:noWrap/>
            <w:hideMark/>
          </w:tcPr>
          <w:p w14:paraId="4AB7062B" w14:textId="690BF350" w:rsidR="007347CD" w:rsidRPr="007347CD" w:rsidRDefault="00C73B39" w:rsidP="00C73B39">
            <w:pPr>
              <w:ind w:firstLine="0"/>
              <w:jc w:val="center"/>
            </w:pPr>
            <w:r>
              <w:t>2</w:t>
            </w:r>
          </w:p>
        </w:tc>
        <w:tc>
          <w:tcPr>
            <w:tcW w:w="2148" w:type="dxa"/>
            <w:noWrap/>
            <w:hideMark/>
          </w:tcPr>
          <w:p w14:paraId="6A747C28" w14:textId="77777777" w:rsidR="007347CD" w:rsidRPr="007347CD" w:rsidRDefault="007347CD" w:rsidP="007347CD">
            <w:pPr>
              <w:ind w:firstLine="0"/>
            </w:pPr>
            <w:r w:rsidRPr="007347CD">
              <w:t>CreatedAt</w:t>
            </w:r>
          </w:p>
        </w:tc>
        <w:tc>
          <w:tcPr>
            <w:tcW w:w="1906" w:type="dxa"/>
            <w:noWrap/>
            <w:hideMark/>
          </w:tcPr>
          <w:p w14:paraId="11CBF0E3" w14:textId="77777777" w:rsidR="007347CD" w:rsidRPr="007347CD" w:rsidRDefault="007347CD" w:rsidP="007347CD">
            <w:pPr>
              <w:ind w:firstLine="0"/>
            </w:pPr>
            <w:r w:rsidRPr="007347CD">
              <w:t>datetime2(7)</w:t>
            </w:r>
          </w:p>
        </w:tc>
        <w:tc>
          <w:tcPr>
            <w:tcW w:w="3786" w:type="dxa"/>
            <w:noWrap/>
            <w:hideMark/>
          </w:tcPr>
          <w:p w14:paraId="57E4EC96" w14:textId="68F18588" w:rsidR="007347CD" w:rsidRPr="007347CD" w:rsidRDefault="009076C3" w:rsidP="007347CD">
            <w:pPr>
              <w:ind w:firstLine="0"/>
            </w:pPr>
            <w:r>
              <w:t>Null</w:t>
            </w:r>
          </w:p>
        </w:tc>
      </w:tr>
      <w:tr w:rsidR="007347CD" w:rsidRPr="007347CD" w14:paraId="18DD085C" w14:textId="77777777" w:rsidTr="00C73B39">
        <w:trPr>
          <w:trHeight w:val="720"/>
        </w:trPr>
        <w:tc>
          <w:tcPr>
            <w:tcW w:w="938" w:type="dxa"/>
            <w:noWrap/>
            <w:hideMark/>
          </w:tcPr>
          <w:p w14:paraId="4EA83B51" w14:textId="0A824132" w:rsidR="007347CD" w:rsidRPr="007347CD" w:rsidRDefault="00C73B39" w:rsidP="00C73B39">
            <w:pPr>
              <w:ind w:firstLine="0"/>
              <w:jc w:val="center"/>
            </w:pPr>
            <w:r>
              <w:t>3</w:t>
            </w:r>
          </w:p>
        </w:tc>
        <w:tc>
          <w:tcPr>
            <w:tcW w:w="2148" w:type="dxa"/>
            <w:noWrap/>
            <w:hideMark/>
          </w:tcPr>
          <w:p w14:paraId="26F877E1" w14:textId="77777777" w:rsidR="007347CD" w:rsidRPr="007347CD" w:rsidRDefault="007347CD" w:rsidP="007347CD">
            <w:pPr>
              <w:ind w:firstLine="0"/>
            </w:pPr>
            <w:r w:rsidRPr="007347CD">
              <w:t>UpdatedAt</w:t>
            </w:r>
          </w:p>
        </w:tc>
        <w:tc>
          <w:tcPr>
            <w:tcW w:w="1906" w:type="dxa"/>
            <w:noWrap/>
            <w:hideMark/>
          </w:tcPr>
          <w:p w14:paraId="251BCA55" w14:textId="77777777" w:rsidR="007347CD" w:rsidRPr="007347CD" w:rsidRDefault="007347CD" w:rsidP="007347CD">
            <w:pPr>
              <w:ind w:firstLine="0"/>
            </w:pPr>
            <w:r w:rsidRPr="007347CD">
              <w:t>datetime2(7)</w:t>
            </w:r>
          </w:p>
        </w:tc>
        <w:tc>
          <w:tcPr>
            <w:tcW w:w="3786" w:type="dxa"/>
            <w:noWrap/>
            <w:hideMark/>
          </w:tcPr>
          <w:p w14:paraId="362DDF51" w14:textId="5AC798FB" w:rsidR="007347CD" w:rsidRPr="007347CD" w:rsidRDefault="009076C3" w:rsidP="007347CD">
            <w:pPr>
              <w:ind w:firstLine="0"/>
            </w:pPr>
            <w:r>
              <w:t>Null</w:t>
            </w:r>
          </w:p>
        </w:tc>
      </w:tr>
      <w:tr w:rsidR="007347CD" w:rsidRPr="007347CD" w14:paraId="19C9C7BF" w14:textId="77777777" w:rsidTr="00C73B39">
        <w:trPr>
          <w:trHeight w:val="720"/>
        </w:trPr>
        <w:tc>
          <w:tcPr>
            <w:tcW w:w="938" w:type="dxa"/>
            <w:noWrap/>
            <w:hideMark/>
          </w:tcPr>
          <w:p w14:paraId="72967468" w14:textId="420BDBAD" w:rsidR="007347CD" w:rsidRPr="007347CD" w:rsidRDefault="00C73B39" w:rsidP="00C73B39">
            <w:pPr>
              <w:ind w:firstLine="0"/>
              <w:jc w:val="center"/>
            </w:pPr>
            <w:r>
              <w:t>4</w:t>
            </w:r>
          </w:p>
        </w:tc>
        <w:tc>
          <w:tcPr>
            <w:tcW w:w="2148" w:type="dxa"/>
            <w:noWrap/>
            <w:hideMark/>
          </w:tcPr>
          <w:p w14:paraId="10FCA276" w14:textId="77777777" w:rsidR="007347CD" w:rsidRPr="007347CD" w:rsidRDefault="007347CD" w:rsidP="007347CD">
            <w:pPr>
              <w:ind w:firstLine="0"/>
            </w:pPr>
            <w:r w:rsidRPr="007347CD">
              <w:t>Name</w:t>
            </w:r>
          </w:p>
        </w:tc>
        <w:tc>
          <w:tcPr>
            <w:tcW w:w="1906" w:type="dxa"/>
            <w:noWrap/>
            <w:hideMark/>
          </w:tcPr>
          <w:p w14:paraId="46F132E7" w14:textId="77777777" w:rsidR="007347CD" w:rsidRPr="007347CD" w:rsidRDefault="007347CD" w:rsidP="007347CD">
            <w:pPr>
              <w:ind w:firstLine="0"/>
            </w:pPr>
            <w:r w:rsidRPr="007347CD">
              <w:t>nvarchar(150)</w:t>
            </w:r>
          </w:p>
        </w:tc>
        <w:tc>
          <w:tcPr>
            <w:tcW w:w="3786" w:type="dxa"/>
            <w:noWrap/>
            <w:hideMark/>
          </w:tcPr>
          <w:p w14:paraId="2E3A9DF0" w14:textId="13414525" w:rsidR="007347CD" w:rsidRPr="007347CD" w:rsidRDefault="009076C3" w:rsidP="007347CD">
            <w:pPr>
              <w:ind w:firstLine="0"/>
            </w:pPr>
            <w:r>
              <w:t>Not null</w:t>
            </w:r>
          </w:p>
        </w:tc>
      </w:tr>
      <w:tr w:rsidR="007347CD" w:rsidRPr="007347CD" w14:paraId="5DE89634" w14:textId="77777777" w:rsidTr="00C73B39">
        <w:trPr>
          <w:trHeight w:val="720"/>
        </w:trPr>
        <w:tc>
          <w:tcPr>
            <w:tcW w:w="938" w:type="dxa"/>
            <w:noWrap/>
            <w:hideMark/>
          </w:tcPr>
          <w:p w14:paraId="6D00AFC5" w14:textId="5BF764BF" w:rsidR="007347CD" w:rsidRPr="007347CD" w:rsidRDefault="00C73B39" w:rsidP="00C73B39">
            <w:pPr>
              <w:ind w:firstLine="0"/>
              <w:jc w:val="center"/>
            </w:pPr>
            <w:r>
              <w:t>5</w:t>
            </w:r>
          </w:p>
        </w:tc>
        <w:tc>
          <w:tcPr>
            <w:tcW w:w="2148" w:type="dxa"/>
            <w:noWrap/>
            <w:hideMark/>
          </w:tcPr>
          <w:p w14:paraId="4E63FA0C" w14:textId="77777777" w:rsidR="007347CD" w:rsidRPr="007347CD" w:rsidRDefault="007347CD" w:rsidP="007347CD">
            <w:pPr>
              <w:ind w:firstLine="0"/>
            </w:pPr>
            <w:r w:rsidRPr="007347CD">
              <w:t>IsCanUse</w:t>
            </w:r>
          </w:p>
        </w:tc>
        <w:tc>
          <w:tcPr>
            <w:tcW w:w="1906" w:type="dxa"/>
            <w:noWrap/>
            <w:hideMark/>
          </w:tcPr>
          <w:p w14:paraId="6C7C8456" w14:textId="77777777" w:rsidR="007347CD" w:rsidRPr="007347CD" w:rsidRDefault="007347CD" w:rsidP="007347CD">
            <w:pPr>
              <w:ind w:firstLine="0"/>
            </w:pPr>
            <w:r w:rsidRPr="007347CD">
              <w:t>bit</w:t>
            </w:r>
          </w:p>
        </w:tc>
        <w:tc>
          <w:tcPr>
            <w:tcW w:w="3786" w:type="dxa"/>
            <w:noWrap/>
            <w:hideMark/>
          </w:tcPr>
          <w:p w14:paraId="7FEDB93F" w14:textId="051ABDEC" w:rsidR="007347CD" w:rsidRPr="007347CD" w:rsidRDefault="009076C3" w:rsidP="007347CD">
            <w:pPr>
              <w:ind w:firstLine="0"/>
            </w:pPr>
            <w:r>
              <w:t>Null</w:t>
            </w:r>
          </w:p>
        </w:tc>
      </w:tr>
      <w:tr w:rsidR="007347CD" w:rsidRPr="007347CD" w14:paraId="744A0B80" w14:textId="77777777" w:rsidTr="00C73B39">
        <w:trPr>
          <w:trHeight w:val="720"/>
        </w:trPr>
        <w:tc>
          <w:tcPr>
            <w:tcW w:w="938" w:type="dxa"/>
            <w:noWrap/>
            <w:hideMark/>
          </w:tcPr>
          <w:p w14:paraId="3ED72D85" w14:textId="3CE0D89E" w:rsidR="007347CD" w:rsidRPr="007347CD" w:rsidRDefault="00C73B39" w:rsidP="00C73B39">
            <w:pPr>
              <w:ind w:firstLine="0"/>
              <w:jc w:val="center"/>
            </w:pPr>
            <w:r>
              <w:t>6</w:t>
            </w:r>
          </w:p>
        </w:tc>
        <w:tc>
          <w:tcPr>
            <w:tcW w:w="2148" w:type="dxa"/>
            <w:noWrap/>
            <w:hideMark/>
          </w:tcPr>
          <w:p w14:paraId="5FFA1EFB" w14:textId="77777777" w:rsidR="007347CD" w:rsidRPr="007347CD" w:rsidRDefault="007347CD" w:rsidP="007347CD">
            <w:pPr>
              <w:ind w:firstLine="0"/>
            </w:pPr>
            <w:r w:rsidRPr="007347CD">
              <w:t>RecoupPrice</w:t>
            </w:r>
          </w:p>
        </w:tc>
        <w:tc>
          <w:tcPr>
            <w:tcW w:w="1906" w:type="dxa"/>
            <w:noWrap/>
            <w:hideMark/>
          </w:tcPr>
          <w:p w14:paraId="198370F5" w14:textId="77777777" w:rsidR="007347CD" w:rsidRPr="007347CD" w:rsidRDefault="007347CD" w:rsidP="007347CD">
            <w:pPr>
              <w:ind w:firstLine="0"/>
            </w:pPr>
            <w:r w:rsidRPr="007347CD">
              <w:t>decimal(18, 2)</w:t>
            </w:r>
          </w:p>
        </w:tc>
        <w:tc>
          <w:tcPr>
            <w:tcW w:w="3786" w:type="dxa"/>
            <w:noWrap/>
            <w:hideMark/>
          </w:tcPr>
          <w:p w14:paraId="62911E73" w14:textId="6202AAFE" w:rsidR="007347CD" w:rsidRPr="007347CD" w:rsidRDefault="009076C3" w:rsidP="007347CD">
            <w:pPr>
              <w:ind w:firstLine="0"/>
            </w:pPr>
            <w:r>
              <w:t>Null</w:t>
            </w:r>
          </w:p>
        </w:tc>
      </w:tr>
      <w:tr w:rsidR="007347CD" w:rsidRPr="007347CD" w14:paraId="794DF6EC" w14:textId="77777777" w:rsidTr="00C73B39">
        <w:trPr>
          <w:trHeight w:val="720"/>
        </w:trPr>
        <w:tc>
          <w:tcPr>
            <w:tcW w:w="938" w:type="dxa"/>
            <w:noWrap/>
            <w:hideMark/>
          </w:tcPr>
          <w:p w14:paraId="57A812A7" w14:textId="18E2E816" w:rsidR="007347CD" w:rsidRPr="007347CD" w:rsidRDefault="00C73B39" w:rsidP="00C73B39">
            <w:pPr>
              <w:ind w:firstLine="0"/>
              <w:jc w:val="center"/>
            </w:pPr>
            <w:r>
              <w:t>7</w:t>
            </w:r>
          </w:p>
        </w:tc>
        <w:tc>
          <w:tcPr>
            <w:tcW w:w="2148" w:type="dxa"/>
            <w:noWrap/>
            <w:hideMark/>
          </w:tcPr>
          <w:p w14:paraId="65E072E6" w14:textId="77777777" w:rsidR="007347CD" w:rsidRPr="007347CD" w:rsidRDefault="007347CD" w:rsidP="007347CD">
            <w:pPr>
              <w:ind w:firstLine="0"/>
            </w:pPr>
            <w:r w:rsidRPr="007347CD">
              <w:t>Description</w:t>
            </w:r>
          </w:p>
        </w:tc>
        <w:tc>
          <w:tcPr>
            <w:tcW w:w="1906" w:type="dxa"/>
            <w:noWrap/>
            <w:hideMark/>
          </w:tcPr>
          <w:p w14:paraId="6EA4C069" w14:textId="77777777" w:rsidR="007347CD" w:rsidRPr="007347CD" w:rsidRDefault="007347CD" w:rsidP="007347CD">
            <w:pPr>
              <w:ind w:firstLine="0"/>
            </w:pPr>
            <w:r w:rsidRPr="007347CD">
              <w:t>nvarchar(255)</w:t>
            </w:r>
          </w:p>
        </w:tc>
        <w:tc>
          <w:tcPr>
            <w:tcW w:w="3786" w:type="dxa"/>
            <w:noWrap/>
            <w:hideMark/>
          </w:tcPr>
          <w:p w14:paraId="41767AB3" w14:textId="1A9F3709" w:rsidR="007347CD" w:rsidRPr="007347CD" w:rsidRDefault="009076C3" w:rsidP="007347CD">
            <w:pPr>
              <w:ind w:firstLine="0"/>
            </w:pPr>
            <w:r>
              <w:t>Not null</w:t>
            </w:r>
          </w:p>
        </w:tc>
      </w:tr>
      <w:tr w:rsidR="007347CD" w:rsidRPr="007347CD" w14:paraId="104DFC31" w14:textId="77777777" w:rsidTr="00C73B39">
        <w:trPr>
          <w:trHeight w:val="720"/>
        </w:trPr>
        <w:tc>
          <w:tcPr>
            <w:tcW w:w="938" w:type="dxa"/>
            <w:noWrap/>
            <w:hideMark/>
          </w:tcPr>
          <w:p w14:paraId="3F06AA07" w14:textId="53EE60CB" w:rsidR="007347CD" w:rsidRPr="007347CD" w:rsidRDefault="00C73B39" w:rsidP="00C73B39">
            <w:pPr>
              <w:ind w:firstLine="0"/>
              <w:jc w:val="center"/>
            </w:pPr>
            <w:r>
              <w:t>8</w:t>
            </w:r>
          </w:p>
        </w:tc>
        <w:tc>
          <w:tcPr>
            <w:tcW w:w="2148" w:type="dxa"/>
            <w:noWrap/>
            <w:hideMark/>
          </w:tcPr>
          <w:p w14:paraId="7DB5B6C4" w14:textId="77777777" w:rsidR="007347CD" w:rsidRPr="007347CD" w:rsidRDefault="007347CD" w:rsidP="007347CD">
            <w:pPr>
              <w:ind w:firstLine="0"/>
            </w:pPr>
            <w:r w:rsidRPr="007347CD">
              <w:t>IsDeleted</w:t>
            </w:r>
          </w:p>
        </w:tc>
        <w:tc>
          <w:tcPr>
            <w:tcW w:w="1906" w:type="dxa"/>
            <w:noWrap/>
            <w:hideMark/>
          </w:tcPr>
          <w:p w14:paraId="3F317071" w14:textId="77777777" w:rsidR="007347CD" w:rsidRPr="007347CD" w:rsidRDefault="007347CD" w:rsidP="007347CD">
            <w:pPr>
              <w:ind w:firstLine="0"/>
            </w:pPr>
            <w:r w:rsidRPr="007347CD">
              <w:t>bit</w:t>
            </w:r>
          </w:p>
        </w:tc>
        <w:tc>
          <w:tcPr>
            <w:tcW w:w="3786" w:type="dxa"/>
            <w:noWrap/>
            <w:hideMark/>
          </w:tcPr>
          <w:p w14:paraId="66B386F9" w14:textId="4F808834" w:rsidR="007347CD" w:rsidRPr="007347CD" w:rsidRDefault="009076C3" w:rsidP="009D63E8">
            <w:pPr>
              <w:keepNext/>
              <w:ind w:firstLine="0"/>
            </w:pPr>
            <w:r>
              <w:t>Null</w:t>
            </w:r>
          </w:p>
        </w:tc>
      </w:tr>
    </w:tbl>
    <w:p w14:paraId="3FC25A06" w14:textId="5410DE11" w:rsidR="007347CD" w:rsidRDefault="009D63E8" w:rsidP="009D63E8">
      <w:pPr>
        <w:pStyle w:val="Caption"/>
      </w:pPr>
      <w:bookmarkStart w:id="197" w:name="_Toc167322123"/>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7</w:t>
      </w:r>
      <w:r w:rsidR="007859AF">
        <w:rPr>
          <w:noProof/>
        </w:rPr>
        <w:fldChar w:fldCharType="end"/>
      </w:r>
      <w:r>
        <w:t xml:space="preserve"> Bảng dữ liệu thiết bị</w:t>
      </w:r>
      <w:bookmarkEnd w:id="197"/>
    </w:p>
    <w:p w14:paraId="5929B0A8" w14:textId="00763379" w:rsidR="007347CD" w:rsidRPr="006E1D87" w:rsidRDefault="007347CD" w:rsidP="006E1D87">
      <w:pPr>
        <w:pStyle w:val="ListParagraph"/>
        <w:numPr>
          <w:ilvl w:val="0"/>
          <w:numId w:val="54"/>
        </w:numPr>
      </w:pPr>
      <w:r w:rsidRPr="006E1D87">
        <w:t>dbo.Invoices</w:t>
      </w:r>
    </w:p>
    <w:p w14:paraId="2F6B02DC" w14:textId="6A2B7926" w:rsidR="007347CD" w:rsidRDefault="007347CD" w:rsidP="00C03DAB">
      <w:pPr>
        <w:pStyle w:val="ListParagraph"/>
        <w:numPr>
          <w:ilvl w:val="0"/>
          <w:numId w:val="18"/>
        </w:numPr>
      </w:pPr>
      <w:r>
        <w:t>Lưu trữ hóa đơn chi tiết các phòng theo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665D75D" w14:textId="77777777" w:rsidTr="00C32277">
        <w:trPr>
          <w:trHeight w:val="720"/>
        </w:trPr>
        <w:tc>
          <w:tcPr>
            <w:tcW w:w="1000" w:type="dxa"/>
            <w:noWrap/>
            <w:hideMark/>
          </w:tcPr>
          <w:p w14:paraId="3A972701" w14:textId="77777777" w:rsidR="007347CD" w:rsidRPr="0039754D" w:rsidRDefault="007347CD" w:rsidP="00C32277">
            <w:pPr>
              <w:ind w:firstLine="0"/>
              <w:jc w:val="center"/>
              <w:rPr>
                <w:b/>
              </w:rPr>
            </w:pPr>
            <w:r w:rsidRPr="0039754D">
              <w:rPr>
                <w:b/>
              </w:rPr>
              <w:t>STT</w:t>
            </w:r>
          </w:p>
        </w:tc>
        <w:tc>
          <w:tcPr>
            <w:tcW w:w="2300" w:type="dxa"/>
            <w:noWrap/>
            <w:hideMark/>
          </w:tcPr>
          <w:p w14:paraId="53C0258B" w14:textId="77777777" w:rsidR="007347CD" w:rsidRPr="0039754D" w:rsidRDefault="007347CD" w:rsidP="007347CD">
            <w:pPr>
              <w:ind w:firstLine="0"/>
              <w:rPr>
                <w:b/>
              </w:rPr>
            </w:pPr>
            <w:r w:rsidRPr="0039754D">
              <w:rPr>
                <w:b/>
              </w:rPr>
              <w:t>Tên cột</w:t>
            </w:r>
          </w:p>
        </w:tc>
        <w:tc>
          <w:tcPr>
            <w:tcW w:w="2040" w:type="dxa"/>
            <w:noWrap/>
            <w:hideMark/>
          </w:tcPr>
          <w:p w14:paraId="0D6D354B" w14:textId="77777777" w:rsidR="007347CD" w:rsidRPr="0039754D" w:rsidRDefault="007347CD" w:rsidP="007347CD">
            <w:pPr>
              <w:ind w:firstLine="0"/>
              <w:rPr>
                <w:b/>
              </w:rPr>
            </w:pPr>
            <w:r w:rsidRPr="0039754D">
              <w:rPr>
                <w:b/>
              </w:rPr>
              <w:t>Kiểu dữ liệu</w:t>
            </w:r>
          </w:p>
        </w:tc>
        <w:tc>
          <w:tcPr>
            <w:tcW w:w="4060" w:type="dxa"/>
            <w:noWrap/>
            <w:hideMark/>
          </w:tcPr>
          <w:p w14:paraId="31A23206" w14:textId="77777777" w:rsidR="007347CD" w:rsidRPr="0039754D" w:rsidRDefault="007347CD" w:rsidP="007347CD">
            <w:pPr>
              <w:ind w:firstLine="0"/>
              <w:rPr>
                <w:b/>
              </w:rPr>
            </w:pPr>
            <w:r w:rsidRPr="0039754D">
              <w:rPr>
                <w:b/>
              </w:rPr>
              <w:t>Ràng buộc</w:t>
            </w:r>
          </w:p>
        </w:tc>
      </w:tr>
      <w:tr w:rsidR="007347CD" w:rsidRPr="007347CD" w14:paraId="7A803414" w14:textId="77777777" w:rsidTr="00C32277">
        <w:trPr>
          <w:trHeight w:val="720"/>
        </w:trPr>
        <w:tc>
          <w:tcPr>
            <w:tcW w:w="1000" w:type="dxa"/>
            <w:noWrap/>
            <w:hideMark/>
          </w:tcPr>
          <w:p w14:paraId="7C03D3B0" w14:textId="679E70D9" w:rsidR="007347CD" w:rsidRPr="007347CD" w:rsidRDefault="00C32277" w:rsidP="00C32277">
            <w:pPr>
              <w:ind w:firstLine="0"/>
              <w:jc w:val="center"/>
            </w:pPr>
            <w:r>
              <w:t>1</w:t>
            </w:r>
          </w:p>
        </w:tc>
        <w:tc>
          <w:tcPr>
            <w:tcW w:w="2300" w:type="dxa"/>
            <w:noWrap/>
            <w:hideMark/>
          </w:tcPr>
          <w:p w14:paraId="39DCFD06" w14:textId="77777777" w:rsidR="007347CD" w:rsidRPr="007347CD" w:rsidRDefault="007347CD" w:rsidP="007347CD">
            <w:pPr>
              <w:ind w:firstLine="0"/>
            </w:pPr>
            <w:r w:rsidRPr="007347CD">
              <w:t>Id</w:t>
            </w:r>
          </w:p>
        </w:tc>
        <w:tc>
          <w:tcPr>
            <w:tcW w:w="2040" w:type="dxa"/>
            <w:noWrap/>
            <w:hideMark/>
          </w:tcPr>
          <w:p w14:paraId="6DE3B335" w14:textId="77777777" w:rsidR="007347CD" w:rsidRPr="007347CD" w:rsidRDefault="007347CD" w:rsidP="007347CD">
            <w:pPr>
              <w:ind w:firstLine="0"/>
            </w:pPr>
            <w:r w:rsidRPr="007347CD">
              <w:t>uniqueidentifier</w:t>
            </w:r>
          </w:p>
        </w:tc>
        <w:tc>
          <w:tcPr>
            <w:tcW w:w="4060" w:type="dxa"/>
            <w:noWrap/>
            <w:hideMark/>
          </w:tcPr>
          <w:p w14:paraId="535EE4E6" w14:textId="4AB4EF35" w:rsidR="007347CD" w:rsidRPr="007347CD" w:rsidRDefault="009076C3" w:rsidP="007347CD">
            <w:pPr>
              <w:ind w:firstLine="0"/>
            </w:pPr>
            <w:r>
              <w:t>Null</w:t>
            </w:r>
          </w:p>
        </w:tc>
      </w:tr>
      <w:tr w:rsidR="007347CD" w:rsidRPr="007347CD" w14:paraId="66045964" w14:textId="77777777" w:rsidTr="00C32277">
        <w:trPr>
          <w:trHeight w:val="720"/>
        </w:trPr>
        <w:tc>
          <w:tcPr>
            <w:tcW w:w="1000" w:type="dxa"/>
            <w:noWrap/>
            <w:hideMark/>
          </w:tcPr>
          <w:p w14:paraId="235ACC04" w14:textId="445C2094" w:rsidR="007347CD" w:rsidRPr="007347CD" w:rsidRDefault="00C32277" w:rsidP="00C32277">
            <w:pPr>
              <w:ind w:firstLine="0"/>
              <w:jc w:val="center"/>
            </w:pPr>
            <w:r>
              <w:t>2</w:t>
            </w:r>
          </w:p>
        </w:tc>
        <w:tc>
          <w:tcPr>
            <w:tcW w:w="2300" w:type="dxa"/>
            <w:noWrap/>
            <w:hideMark/>
          </w:tcPr>
          <w:p w14:paraId="6D518CE4" w14:textId="77777777" w:rsidR="007347CD" w:rsidRPr="007347CD" w:rsidRDefault="007347CD" w:rsidP="007347CD">
            <w:pPr>
              <w:ind w:firstLine="0"/>
            </w:pPr>
            <w:r w:rsidRPr="007347CD">
              <w:t>CreatedAt</w:t>
            </w:r>
          </w:p>
        </w:tc>
        <w:tc>
          <w:tcPr>
            <w:tcW w:w="2040" w:type="dxa"/>
            <w:noWrap/>
            <w:hideMark/>
          </w:tcPr>
          <w:p w14:paraId="6C97060E" w14:textId="77777777" w:rsidR="007347CD" w:rsidRPr="007347CD" w:rsidRDefault="007347CD" w:rsidP="007347CD">
            <w:pPr>
              <w:ind w:firstLine="0"/>
            </w:pPr>
            <w:r w:rsidRPr="007347CD">
              <w:t>datetime2(7)</w:t>
            </w:r>
          </w:p>
        </w:tc>
        <w:tc>
          <w:tcPr>
            <w:tcW w:w="4060" w:type="dxa"/>
            <w:noWrap/>
            <w:hideMark/>
          </w:tcPr>
          <w:p w14:paraId="78D03168" w14:textId="17313A26" w:rsidR="007347CD" w:rsidRPr="007347CD" w:rsidRDefault="009076C3" w:rsidP="007347CD">
            <w:pPr>
              <w:ind w:firstLine="0"/>
            </w:pPr>
            <w:r>
              <w:t>Null</w:t>
            </w:r>
          </w:p>
        </w:tc>
      </w:tr>
      <w:tr w:rsidR="007347CD" w:rsidRPr="007347CD" w14:paraId="1EE40BA6" w14:textId="77777777" w:rsidTr="00C32277">
        <w:trPr>
          <w:trHeight w:val="720"/>
        </w:trPr>
        <w:tc>
          <w:tcPr>
            <w:tcW w:w="1000" w:type="dxa"/>
            <w:noWrap/>
            <w:hideMark/>
          </w:tcPr>
          <w:p w14:paraId="4FE63FD9" w14:textId="1D5AAF40" w:rsidR="007347CD" w:rsidRPr="007347CD" w:rsidRDefault="00C32277" w:rsidP="00C32277">
            <w:pPr>
              <w:ind w:firstLine="0"/>
              <w:jc w:val="center"/>
            </w:pPr>
            <w:r>
              <w:t>3</w:t>
            </w:r>
          </w:p>
        </w:tc>
        <w:tc>
          <w:tcPr>
            <w:tcW w:w="2300" w:type="dxa"/>
            <w:noWrap/>
            <w:hideMark/>
          </w:tcPr>
          <w:p w14:paraId="4F2C3E99" w14:textId="77777777" w:rsidR="007347CD" w:rsidRPr="007347CD" w:rsidRDefault="007347CD" w:rsidP="007347CD">
            <w:pPr>
              <w:ind w:firstLine="0"/>
            </w:pPr>
            <w:r w:rsidRPr="007347CD">
              <w:t>UpdatedAt</w:t>
            </w:r>
          </w:p>
        </w:tc>
        <w:tc>
          <w:tcPr>
            <w:tcW w:w="2040" w:type="dxa"/>
            <w:noWrap/>
            <w:hideMark/>
          </w:tcPr>
          <w:p w14:paraId="6F6A5A75" w14:textId="77777777" w:rsidR="007347CD" w:rsidRPr="007347CD" w:rsidRDefault="007347CD" w:rsidP="007347CD">
            <w:pPr>
              <w:ind w:firstLine="0"/>
            </w:pPr>
            <w:r w:rsidRPr="007347CD">
              <w:t>datetime2(7)</w:t>
            </w:r>
          </w:p>
        </w:tc>
        <w:tc>
          <w:tcPr>
            <w:tcW w:w="4060" w:type="dxa"/>
            <w:noWrap/>
            <w:hideMark/>
          </w:tcPr>
          <w:p w14:paraId="5E1D2367" w14:textId="022DF4F3" w:rsidR="007347CD" w:rsidRPr="007347CD" w:rsidRDefault="009076C3" w:rsidP="007347CD">
            <w:pPr>
              <w:ind w:firstLine="0"/>
            </w:pPr>
            <w:r>
              <w:t>Null</w:t>
            </w:r>
          </w:p>
        </w:tc>
      </w:tr>
      <w:tr w:rsidR="007347CD" w:rsidRPr="007347CD" w14:paraId="523463E2" w14:textId="77777777" w:rsidTr="00C32277">
        <w:trPr>
          <w:trHeight w:val="720"/>
        </w:trPr>
        <w:tc>
          <w:tcPr>
            <w:tcW w:w="1000" w:type="dxa"/>
            <w:noWrap/>
            <w:hideMark/>
          </w:tcPr>
          <w:p w14:paraId="2D9FA1FE" w14:textId="3B01E9CA" w:rsidR="007347CD" w:rsidRPr="007347CD" w:rsidRDefault="00C32277" w:rsidP="00C32277">
            <w:pPr>
              <w:ind w:firstLine="0"/>
              <w:jc w:val="center"/>
            </w:pPr>
            <w:r>
              <w:lastRenderedPageBreak/>
              <w:t>4</w:t>
            </w:r>
          </w:p>
        </w:tc>
        <w:tc>
          <w:tcPr>
            <w:tcW w:w="2300" w:type="dxa"/>
            <w:noWrap/>
            <w:hideMark/>
          </w:tcPr>
          <w:p w14:paraId="60165A13" w14:textId="77777777" w:rsidR="007347CD" w:rsidRPr="007347CD" w:rsidRDefault="007347CD" w:rsidP="007347CD">
            <w:pPr>
              <w:ind w:firstLine="0"/>
            </w:pPr>
            <w:r w:rsidRPr="007347CD">
              <w:t>StageRoomId</w:t>
            </w:r>
          </w:p>
        </w:tc>
        <w:tc>
          <w:tcPr>
            <w:tcW w:w="2040" w:type="dxa"/>
            <w:noWrap/>
            <w:hideMark/>
          </w:tcPr>
          <w:p w14:paraId="548A6BB5" w14:textId="77777777" w:rsidR="007347CD" w:rsidRPr="007347CD" w:rsidRDefault="007347CD" w:rsidP="007347CD">
            <w:pPr>
              <w:ind w:firstLine="0"/>
            </w:pPr>
            <w:r w:rsidRPr="007347CD">
              <w:t>uniqueidentifier</w:t>
            </w:r>
          </w:p>
        </w:tc>
        <w:tc>
          <w:tcPr>
            <w:tcW w:w="4060" w:type="dxa"/>
            <w:noWrap/>
            <w:hideMark/>
          </w:tcPr>
          <w:p w14:paraId="5D52F2AB" w14:textId="74A1E521" w:rsidR="007347CD" w:rsidRPr="007347CD" w:rsidRDefault="009076C3" w:rsidP="007347CD">
            <w:pPr>
              <w:ind w:firstLine="0"/>
            </w:pPr>
            <w:r>
              <w:t>Null</w:t>
            </w:r>
          </w:p>
        </w:tc>
      </w:tr>
      <w:tr w:rsidR="007347CD" w:rsidRPr="007347CD" w14:paraId="1012FBD9" w14:textId="77777777" w:rsidTr="00C32277">
        <w:trPr>
          <w:trHeight w:val="720"/>
        </w:trPr>
        <w:tc>
          <w:tcPr>
            <w:tcW w:w="1000" w:type="dxa"/>
            <w:noWrap/>
            <w:hideMark/>
          </w:tcPr>
          <w:p w14:paraId="3EE8C62B" w14:textId="5372C56B" w:rsidR="007347CD" w:rsidRPr="007347CD" w:rsidRDefault="00C32277" w:rsidP="00C32277">
            <w:pPr>
              <w:ind w:firstLine="0"/>
              <w:jc w:val="center"/>
            </w:pPr>
            <w:r>
              <w:t>5</w:t>
            </w:r>
          </w:p>
        </w:tc>
        <w:tc>
          <w:tcPr>
            <w:tcW w:w="2300" w:type="dxa"/>
            <w:noWrap/>
            <w:hideMark/>
          </w:tcPr>
          <w:p w14:paraId="03073D23" w14:textId="77777777" w:rsidR="007347CD" w:rsidRPr="007347CD" w:rsidRDefault="007347CD" w:rsidP="007347CD">
            <w:pPr>
              <w:ind w:firstLine="0"/>
            </w:pPr>
            <w:r w:rsidRPr="007347CD">
              <w:t>ProvideId</w:t>
            </w:r>
          </w:p>
        </w:tc>
        <w:tc>
          <w:tcPr>
            <w:tcW w:w="2040" w:type="dxa"/>
            <w:noWrap/>
            <w:hideMark/>
          </w:tcPr>
          <w:p w14:paraId="47C10F34" w14:textId="77777777" w:rsidR="007347CD" w:rsidRPr="007347CD" w:rsidRDefault="007347CD" w:rsidP="007347CD">
            <w:pPr>
              <w:ind w:firstLine="0"/>
            </w:pPr>
            <w:r w:rsidRPr="007347CD">
              <w:t>uniqueidentifier</w:t>
            </w:r>
          </w:p>
        </w:tc>
        <w:tc>
          <w:tcPr>
            <w:tcW w:w="4060" w:type="dxa"/>
            <w:noWrap/>
            <w:hideMark/>
          </w:tcPr>
          <w:p w14:paraId="54710D2B" w14:textId="3824AB52" w:rsidR="007347CD" w:rsidRPr="007347CD" w:rsidRDefault="009076C3" w:rsidP="007347CD">
            <w:pPr>
              <w:ind w:firstLine="0"/>
            </w:pPr>
            <w:r>
              <w:t>Not null</w:t>
            </w:r>
          </w:p>
        </w:tc>
      </w:tr>
      <w:tr w:rsidR="007347CD" w:rsidRPr="007347CD" w14:paraId="2E81B002" w14:textId="77777777" w:rsidTr="00C32277">
        <w:trPr>
          <w:trHeight w:val="720"/>
        </w:trPr>
        <w:tc>
          <w:tcPr>
            <w:tcW w:w="1000" w:type="dxa"/>
            <w:noWrap/>
            <w:hideMark/>
          </w:tcPr>
          <w:p w14:paraId="43546369" w14:textId="750C8E4F" w:rsidR="007347CD" w:rsidRPr="007347CD" w:rsidRDefault="00C32277" w:rsidP="00C32277">
            <w:pPr>
              <w:ind w:firstLine="0"/>
              <w:jc w:val="center"/>
            </w:pPr>
            <w:r>
              <w:t>6</w:t>
            </w:r>
          </w:p>
        </w:tc>
        <w:tc>
          <w:tcPr>
            <w:tcW w:w="2300" w:type="dxa"/>
            <w:noWrap/>
            <w:hideMark/>
          </w:tcPr>
          <w:p w14:paraId="17769A19" w14:textId="77777777" w:rsidR="007347CD" w:rsidRPr="007347CD" w:rsidRDefault="007347CD" w:rsidP="007347CD">
            <w:pPr>
              <w:ind w:firstLine="0"/>
            </w:pPr>
            <w:r w:rsidRPr="007347CD">
              <w:t>LastValue</w:t>
            </w:r>
          </w:p>
        </w:tc>
        <w:tc>
          <w:tcPr>
            <w:tcW w:w="2040" w:type="dxa"/>
            <w:noWrap/>
            <w:hideMark/>
          </w:tcPr>
          <w:p w14:paraId="3C027A96" w14:textId="77777777" w:rsidR="007347CD" w:rsidRPr="007347CD" w:rsidRDefault="007347CD" w:rsidP="007347CD">
            <w:pPr>
              <w:ind w:firstLine="0"/>
            </w:pPr>
            <w:r w:rsidRPr="007347CD">
              <w:t>decimal(18, 2)</w:t>
            </w:r>
          </w:p>
        </w:tc>
        <w:tc>
          <w:tcPr>
            <w:tcW w:w="4060" w:type="dxa"/>
            <w:noWrap/>
            <w:hideMark/>
          </w:tcPr>
          <w:p w14:paraId="4625AD99" w14:textId="691A9C53" w:rsidR="007347CD" w:rsidRPr="007347CD" w:rsidRDefault="009076C3" w:rsidP="007347CD">
            <w:pPr>
              <w:ind w:firstLine="0"/>
            </w:pPr>
            <w:r>
              <w:t>Not null</w:t>
            </w:r>
          </w:p>
        </w:tc>
      </w:tr>
      <w:tr w:rsidR="007347CD" w:rsidRPr="007347CD" w14:paraId="65AB259A" w14:textId="77777777" w:rsidTr="00C32277">
        <w:trPr>
          <w:trHeight w:val="720"/>
        </w:trPr>
        <w:tc>
          <w:tcPr>
            <w:tcW w:w="1000" w:type="dxa"/>
            <w:noWrap/>
            <w:hideMark/>
          </w:tcPr>
          <w:p w14:paraId="404A0602" w14:textId="7DBC50E0" w:rsidR="007347CD" w:rsidRPr="007347CD" w:rsidRDefault="00C32277" w:rsidP="00C32277">
            <w:pPr>
              <w:ind w:firstLine="0"/>
              <w:jc w:val="center"/>
            </w:pPr>
            <w:r>
              <w:t>7</w:t>
            </w:r>
          </w:p>
        </w:tc>
        <w:tc>
          <w:tcPr>
            <w:tcW w:w="2300" w:type="dxa"/>
            <w:noWrap/>
            <w:hideMark/>
          </w:tcPr>
          <w:p w14:paraId="72D546ED" w14:textId="77777777" w:rsidR="007347CD" w:rsidRPr="007347CD" w:rsidRDefault="007347CD" w:rsidP="007347CD">
            <w:pPr>
              <w:ind w:firstLine="0"/>
            </w:pPr>
            <w:r w:rsidRPr="007347CD">
              <w:t>NewValue</w:t>
            </w:r>
          </w:p>
        </w:tc>
        <w:tc>
          <w:tcPr>
            <w:tcW w:w="2040" w:type="dxa"/>
            <w:noWrap/>
            <w:hideMark/>
          </w:tcPr>
          <w:p w14:paraId="7B0EE7E2" w14:textId="77777777" w:rsidR="007347CD" w:rsidRPr="007347CD" w:rsidRDefault="007347CD" w:rsidP="007347CD">
            <w:pPr>
              <w:ind w:firstLine="0"/>
            </w:pPr>
            <w:r w:rsidRPr="007347CD">
              <w:t>decimal(18, 2)</w:t>
            </w:r>
          </w:p>
        </w:tc>
        <w:tc>
          <w:tcPr>
            <w:tcW w:w="4060" w:type="dxa"/>
            <w:noWrap/>
            <w:hideMark/>
          </w:tcPr>
          <w:p w14:paraId="05E2B7A0" w14:textId="45B00745" w:rsidR="007347CD" w:rsidRPr="007347CD" w:rsidRDefault="009076C3" w:rsidP="007347CD">
            <w:pPr>
              <w:ind w:firstLine="0"/>
            </w:pPr>
            <w:r>
              <w:t>Not null</w:t>
            </w:r>
          </w:p>
        </w:tc>
      </w:tr>
      <w:tr w:rsidR="007347CD" w:rsidRPr="007347CD" w14:paraId="7F999934" w14:textId="77777777" w:rsidTr="00C32277">
        <w:trPr>
          <w:trHeight w:val="720"/>
        </w:trPr>
        <w:tc>
          <w:tcPr>
            <w:tcW w:w="1000" w:type="dxa"/>
            <w:noWrap/>
            <w:hideMark/>
          </w:tcPr>
          <w:p w14:paraId="71CE72CA" w14:textId="3C779C08" w:rsidR="007347CD" w:rsidRPr="007347CD" w:rsidRDefault="00C32277" w:rsidP="00C32277">
            <w:pPr>
              <w:ind w:firstLine="0"/>
              <w:jc w:val="center"/>
            </w:pPr>
            <w:r>
              <w:t>8</w:t>
            </w:r>
          </w:p>
        </w:tc>
        <w:tc>
          <w:tcPr>
            <w:tcW w:w="2300" w:type="dxa"/>
            <w:noWrap/>
            <w:hideMark/>
          </w:tcPr>
          <w:p w14:paraId="1816942A" w14:textId="77777777" w:rsidR="007347CD" w:rsidRPr="007347CD" w:rsidRDefault="007347CD" w:rsidP="007347CD">
            <w:pPr>
              <w:ind w:firstLine="0"/>
            </w:pPr>
            <w:r w:rsidRPr="007347CD">
              <w:t>Price</w:t>
            </w:r>
          </w:p>
        </w:tc>
        <w:tc>
          <w:tcPr>
            <w:tcW w:w="2040" w:type="dxa"/>
            <w:noWrap/>
            <w:hideMark/>
          </w:tcPr>
          <w:p w14:paraId="353ECE93" w14:textId="77777777" w:rsidR="007347CD" w:rsidRPr="007347CD" w:rsidRDefault="007347CD" w:rsidP="007347CD">
            <w:pPr>
              <w:ind w:firstLine="0"/>
            </w:pPr>
            <w:r w:rsidRPr="007347CD">
              <w:t>decimal(18, 2)</w:t>
            </w:r>
          </w:p>
        </w:tc>
        <w:tc>
          <w:tcPr>
            <w:tcW w:w="4060" w:type="dxa"/>
            <w:noWrap/>
            <w:hideMark/>
          </w:tcPr>
          <w:p w14:paraId="4587A389" w14:textId="0FBE3473" w:rsidR="007347CD" w:rsidRPr="007347CD" w:rsidRDefault="009076C3" w:rsidP="007347CD">
            <w:pPr>
              <w:ind w:firstLine="0"/>
            </w:pPr>
            <w:r>
              <w:t>Null</w:t>
            </w:r>
          </w:p>
        </w:tc>
      </w:tr>
      <w:tr w:rsidR="007347CD" w:rsidRPr="007347CD" w14:paraId="6A738515" w14:textId="77777777" w:rsidTr="00C32277">
        <w:trPr>
          <w:trHeight w:val="720"/>
        </w:trPr>
        <w:tc>
          <w:tcPr>
            <w:tcW w:w="1000" w:type="dxa"/>
            <w:noWrap/>
            <w:hideMark/>
          </w:tcPr>
          <w:p w14:paraId="4297694F" w14:textId="53A9C615" w:rsidR="007347CD" w:rsidRPr="007347CD" w:rsidRDefault="00C32277" w:rsidP="00C32277">
            <w:pPr>
              <w:ind w:firstLine="0"/>
              <w:jc w:val="center"/>
            </w:pPr>
            <w:r>
              <w:t>9</w:t>
            </w:r>
          </w:p>
        </w:tc>
        <w:tc>
          <w:tcPr>
            <w:tcW w:w="2300" w:type="dxa"/>
            <w:noWrap/>
            <w:hideMark/>
          </w:tcPr>
          <w:p w14:paraId="45AFDAA2" w14:textId="77777777" w:rsidR="007347CD" w:rsidRPr="007347CD" w:rsidRDefault="007347CD" w:rsidP="007347CD">
            <w:pPr>
              <w:ind w:firstLine="0"/>
            </w:pPr>
            <w:r w:rsidRPr="007347CD">
              <w:t>Amount</w:t>
            </w:r>
          </w:p>
        </w:tc>
        <w:tc>
          <w:tcPr>
            <w:tcW w:w="2040" w:type="dxa"/>
            <w:noWrap/>
            <w:hideMark/>
          </w:tcPr>
          <w:p w14:paraId="06635804" w14:textId="77777777" w:rsidR="007347CD" w:rsidRPr="007347CD" w:rsidRDefault="007347CD" w:rsidP="007347CD">
            <w:pPr>
              <w:ind w:firstLine="0"/>
            </w:pPr>
            <w:r w:rsidRPr="007347CD">
              <w:t>decimal(18, 2)</w:t>
            </w:r>
          </w:p>
        </w:tc>
        <w:tc>
          <w:tcPr>
            <w:tcW w:w="4060" w:type="dxa"/>
            <w:noWrap/>
            <w:hideMark/>
          </w:tcPr>
          <w:p w14:paraId="2C3438CB" w14:textId="42952722" w:rsidR="007347CD" w:rsidRPr="007347CD" w:rsidRDefault="009076C3" w:rsidP="009D63E8">
            <w:pPr>
              <w:keepNext/>
              <w:ind w:firstLine="0"/>
            </w:pPr>
            <w:r>
              <w:t>Not null</w:t>
            </w:r>
          </w:p>
        </w:tc>
      </w:tr>
    </w:tbl>
    <w:p w14:paraId="7B2A21F2" w14:textId="5AEDA54E" w:rsidR="007347CD" w:rsidRDefault="009D63E8" w:rsidP="009D63E8">
      <w:pPr>
        <w:pStyle w:val="Caption"/>
      </w:pPr>
      <w:bookmarkStart w:id="198" w:name="_Toc167322124"/>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8</w:t>
      </w:r>
      <w:r w:rsidR="007859AF">
        <w:rPr>
          <w:noProof/>
        </w:rPr>
        <w:fldChar w:fldCharType="end"/>
      </w:r>
      <w:r>
        <w:t xml:space="preserve"> Bảng dữ liệu hóa đơn</w:t>
      </w:r>
      <w:bookmarkEnd w:id="198"/>
    </w:p>
    <w:p w14:paraId="17720FA8" w14:textId="48CD4791" w:rsidR="007347CD" w:rsidRPr="006E1D87" w:rsidRDefault="007347CD" w:rsidP="006E1D87">
      <w:pPr>
        <w:pStyle w:val="ListParagraph"/>
        <w:numPr>
          <w:ilvl w:val="0"/>
          <w:numId w:val="54"/>
        </w:numPr>
      </w:pPr>
      <w:r w:rsidRPr="006E1D87">
        <w:t>dbo.Provides</w:t>
      </w:r>
    </w:p>
    <w:p w14:paraId="0DCF6DCF" w14:textId="74353D14" w:rsidR="007347CD" w:rsidRDefault="007347CD" w:rsidP="00C03DAB">
      <w:pPr>
        <w:pStyle w:val="ListParagraph"/>
        <w:numPr>
          <w:ilvl w:val="0"/>
          <w:numId w:val="18"/>
        </w:numPr>
      </w:pPr>
      <w:r>
        <w:t>Lưu trữ các dịch vụ hệ thống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6D4A7F46" w14:textId="77777777" w:rsidTr="00C32277">
        <w:trPr>
          <w:trHeight w:val="720"/>
        </w:trPr>
        <w:tc>
          <w:tcPr>
            <w:tcW w:w="938" w:type="dxa"/>
            <w:noWrap/>
            <w:hideMark/>
          </w:tcPr>
          <w:p w14:paraId="0FBDD369" w14:textId="77777777" w:rsidR="007347CD" w:rsidRPr="0039754D" w:rsidRDefault="007347CD" w:rsidP="00C32277">
            <w:pPr>
              <w:ind w:firstLine="0"/>
              <w:jc w:val="center"/>
              <w:rPr>
                <w:b/>
              </w:rPr>
            </w:pPr>
            <w:r w:rsidRPr="0039754D">
              <w:rPr>
                <w:b/>
              </w:rPr>
              <w:t>STT</w:t>
            </w:r>
          </w:p>
        </w:tc>
        <w:tc>
          <w:tcPr>
            <w:tcW w:w="2148" w:type="dxa"/>
            <w:noWrap/>
            <w:hideMark/>
          </w:tcPr>
          <w:p w14:paraId="0064210A" w14:textId="77777777" w:rsidR="007347CD" w:rsidRPr="0039754D" w:rsidRDefault="007347CD" w:rsidP="007347CD">
            <w:pPr>
              <w:ind w:firstLine="0"/>
              <w:rPr>
                <w:b/>
              </w:rPr>
            </w:pPr>
            <w:r w:rsidRPr="0039754D">
              <w:rPr>
                <w:b/>
              </w:rPr>
              <w:t>Tên cột</w:t>
            </w:r>
          </w:p>
        </w:tc>
        <w:tc>
          <w:tcPr>
            <w:tcW w:w="1906" w:type="dxa"/>
            <w:noWrap/>
            <w:hideMark/>
          </w:tcPr>
          <w:p w14:paraId="1C543176" w14:textId="77777777" w:rsidR="007347CD" w:rsidRPr="0039754D" w:rsidRDefault="007347CD" w:rsidP="007347CD">
            <w:pPr>
              <w:ind w:firstLine="0"/>
              <w:rPr>
                <w:b/>
              </w:rPr>
            </w:pPr>
            <w:r w:rsidRPr="0039754D">
              <w:rPr>
                <w:b/>
              </w:rPr>
              <w:t>Kiểu dữ liệu</w:t>
            </w:r>
          </w:p>
        </w:tc>
        <w:tc>
          <w:tcPr>
            <w:tcW w:w="3786" w:type="dxa"/>
            <w:noWrap/>
            <w:hideMark/>
          </w:tcPr>
          <w:p w14:paraId="64FA3184" w14:textId="77777777" w:rsidR="007347CD" w:rsidRPr="0039754D" w:rsidRDefault="007347CD" w:rsidP="007347CD">
            <w:pPr>
              <w:ind w:firstLine="0"/>
              <w:rPr>
                <w:b/>
              </w:rPr>
            </w:pPr>
            <w:r w:rsidRPr="0039754D">
              <w:rPr>
                <w:b/>
              </w:rPr>
              <w:t>Ràng buộc</w:t>
            </w:r>
          </w:p>
        </w:tc>
      </w:tr>
      <w:tr w:rsidR="007347CD" w:rsidRPr="007347CD" w14:paraId="4C1B7A80" w14:textId="77777777" w:rsidTr="00C32277">
        <w:trPr>
          <w:trHeight w:val="720"/>
        </w:trPr>
        <w:tc>
          <w:tcPr>
            <w:tcW w:w="938" w:type="dxa"/>
            <w:noWrap/>
            <w:hideMark/>
          </w:tcPr>
          <w:p w14:paraId="5E0196F7" w14:textId="3320F20A" w:rsidR="007347CD" w:rsidRPr="007347CD" w:rsidRDefault="00C32277" w:rsidP="00C32277">
            <w:pPr>
              <w:ind w:firstLine="0"/>
              <w:jc w:val="center"/>
            </w:pPr>
            <w:r>
              <w:t>1</w:t>
            </w:r>
          </w:p>
        </w:tc>
        <w:tc>
          <w:tcPr>
            <w:tcW w:w="2148" w:type="dxa"/>
            <w:noWrap/>
            <w:hideMark/>
          </w:tcPr>
          <w:p w14:paraId="7E09695A" w14:textId="77777777" w:rsidR="007347CD" w:rsidRPr="007347CD" w:rsidRDefault="007347CD" w:rsidP="007347CD">
            <w:pPr>
              <w:ind w:firstLine="0"/>
            </w:pPr>
            <w:r w:rsidRPr="007347CD">
              <w:t>Id</w:t>
            </w:r>
          </w:p>
        </w:tc>
        <w:tc>
          <w:tcPr>
            <w:tcW w:w="1906" w:type="dxa"/>
            <w:noWrap/>
            <w:hideMark/>
          </w:tcPr>
          <w:p w14:paraId="4A1BA9EA" w14:textId="77777777" w:rsidR="007347CD" w:rsidRPr="007347CD" w:rsidRDefault="007347CD" w:rsidP="007347CD">
            <w:pPr>
              <w:ind w:firstLine="0"/>
            </w:pPr>
            <w:r w:rsidRPr="007347CD">
              <w:t>uniqueidentifier</w:t>
            </w:r>
          </w:p>
        </w:tc>
        <w:tc>
          <w:tcPr>
            <w:tcW w:w="3786" w:type="dxa"/>
            <w:noWrap/>
            <w:hideMark/>
          </w:tcPr>
          <w:p w14:paraId="2252588A" w14:textId="7B286D6A" w:rsidR="007347CD" w:rsidRPr="007347CD" w:rsidRDefault="009076C3" w:rsidP="007347CD">
            <w:pPr>
              <w:ind w:firstLine="0"/>
            </w:pPr>
            <w:r>
              <w:t>Null</w:t>
            </w:r>
          </w:p>
        </w:tc>
      </w:tr>
      <w:tr w:rsidR="007347CD" w:rsidRPr="007347CD" w14:paraId="13E1365B" w14:textId="77777777" w:rsidTr="00C32277">
        <w:trPr>
          <w:trHeight w:val="720"/>
        </w:trPr>
        <w:tc>
          <w:tcPr>
            <w:tcW w:w="938" w:type="dxa"/>
            <w:noWrap/>
            <w:hideMark/>
          </w:tcPr>
          <w:p w14:paraId="55376E92" w14:textId="11F23E61" w:rsidR="007347CD" w:rsidRPr="007347CD" w:rsidRDefault="00C32277" w:rsidP="00C32277">
            <w:pPr>
              <w:ind w:firstLine="0"/>
              <w:jc w:val="center"/>
            </w:pPr>
            <w:r>
              <w:t>2</w:t>
            </w:r>
          </w:p>
        </w:tc>
        <w:tc>
          <w:tcPr>
            <w:tcW w:w="2148" w:type="dxa"/>
            <w:noWrap/>
            <w:hideMark/>
          </w:tcPr>
          <w:p w14:paraId="4A99AA5C" w14:textId="77777777" w:rsidR="007347CD" w:rsidRPr="007347CD" w:rsidRDefault="007347CD" w:rsidP="007347CD">
            <w:pPr>
              <w:ind w:firstLine="0"/>
            </w:pPr>
            <w:r w:rsidRPr="007347CD">
              <w:t>CreatedAt</w:t>
            </w:r>
          </w:p>
        </w:tc>
        <w:tc>
          <w:tcPr>
            <w:tcW w:w="1906" w:type="dxa"/>
            <w:noWrap/>
            <w:hideMark/>
          </w:tcPr>
          <w:p w14:paraId="042964AA" w14:textId="77777777" w:rsidR="007347CD" w:rsidRPr="007347CD" w:rsidRDefault="007347CD" w:rsidP="007347CD">
            <w:pPr>
              <w:ind w:firstLine="0"/>
            </w:pPr>
            <w:r w:rsidRPr="007347CD">
              <w:t>datetime2(7)</w:t>
            </w:r>
          </w:p>
        </w:tc>
        <w:tc>
          <w:tcPr>
            <w:tcW w:w="3786" w:type="dxa"/>
            <w:noWrap/>
            <w:hideMark/>
          </w:tcPr>
          <w:p w14:paraId="43078E0C" w14:textId="1B99D02E" w:rsidR="007347CD" w:rsidRPr="007347CD" w:rsidRDefault="009076C3" w:rsidP="007347CD">
            <w:pPr>
              <w:ind w:firstLine="0"/>
            </w:pPr>
            <w:r>
              <w:t>Null</w:t>
            </w:r>
          </w:p>
        </w:tc>
      </w:tr>
      <w:tr w:rsidR="007347CD" w:rsidRPr="007347CD" w14:paraId="7B97C184" w14:textId="77777777" w:rsidTr="00C32277">
        <w:trPr>
          <w:trHeight w:val="720"/>
        </w:trPr>
        <w:tc>
          <w:tcPr>
            <w:tcW w:w="938" w:type="dxa"/>
            <w:noWrap/>
            <w:hideMark/>
          </w:tcPr>
          <w:p w14:paraId="41EF0C49" w14:textId="154FD36D" w:rsidR="007347CD" w:rsidRPr="007347CD" w:rsidRDefault="00C32277" w:rsidP="00C32277">
            <w:pPr>
              <w:ind w:firstLine="0"/>
              <w:jc w:val="center"/>
            </w:pPr>
            <w:r>
              <w:t>3</w:t>
            </w:r>
          </w:p>
        </w:tc>
        <w:tc>
          <w:tcPr>
            <w:tcW w:w="2148" w:type="dxa"/>
            <w:noWrap/>
            <w:hideMark/>
          </w:tcPr>
          <w:p w14:paraId="0AB73473" w14:textId="77777777" w:rsidR="007347CD" w:rsidRPr="007347CD" w:rsidRDefault="007347CD" w:rsidP="007347CD">
            <w:pPr>
              <w:ind w:firstLine="0"/>
            </w:pPr>
            <w:r w:rsidRPr="007347CD">
              <w:t>UpdatedAt</w:t>
            </w:r>
          </w:p>
        </w:tc>
        <w:tc>
          <w:tcPr>
            <w:tcW w:w="1906" w:type="dxa"/>
            <w:noWrap/>
            <w:hideMark/>
          </w:tcPr>
          <w:p w14:paraId="3163D0C8" w14:textId="77777777" w:rsidR="007347CD" w:rsidRPr="007347CD" w:rsidRDefault="007347CD" w:rsidP="007347CD">
            <w:pPr>
              <w:ind w:firstLine="0"/>
            </w:pPr>
            <w:r w:rsidRPr="007347CD">
              <w:t>datetime2(7)</w:t>
            </w:r>
          </w:p>
        </w:tc>
        <w:tc>
          <w:tcPr>
            <w:tcW w:w="3786" w:type="dxa"/>
            <w:noWrap/>
            <w:hideMark/>
          </w:tcPr>
          <w:p w14:paraId="5D4D5A8D" w14:textId="4389B172" w:rsidR="007347CD" w:rsidRPr="007347CD" w:rsidRDefault="009076C3" w:rsidP="007347CD">
            <w:pPr>
              <w:ind w:firstLine="0"/>
            </w:pPr>
            <w:r>
              <w:t>Null</w:t>
            </w:r>
          </w:p>
        </w:tc>
      </w:tr>
      <w:tr w:rsidR="007347CD" w:rsidRPr="007347CD" w14:paraId="1518967B" w14:textId="77777777" w:rsidTr="00C32277">
        <w:trPr>
          <w:trHeight w:val="720"/>
        </w:trPr>
        <w:tc>
          <w:tcPr>
            <w:tcW w:w="938" w:type="dxa"/>
            <w:noWrap/>
            <w:hideMark/>
          </w:tcPr>
          <w:p w14:paraId="07E7CD2F" w14:textId="326EBB50" w:rsidR="007347CD" w:rsidRPr="007347CD" w:rsidRDefault="00C32277" w:rsidP="00C32277">
            <w:pPr>
              <w:ind w:firstLine="0"/>
              <w:jc w:val="center"/>
            </w:pPr>
            <w:r>
              <w:t>4</w:t>
            </w:r>
          </w:p>
        </w:tc>
        <w:tc>
          <w:tcPr>
            <w:tcW w:w="2148" w:type="dxa"/>
            <w:noWrap/>
            <w:hideMark/>
          </w:tcPr>
          <w:p w14:paraId="62B72AA9" w14:textId="77777777" w:rsidR="007347CD" w:rsidRPr="007347CD" w:rsidRDefault="007347CD" w:rsidP="007347CD">
            <w:pPr>
              <w:ind w:firstLine="0"/>
            </w:pPr>
            <w:r w:rsidRPr="007347CD">
              <w:t>Name</w:t>
            </w:r>
          </w:p>
        </w:tc>
        <w:tc>
          <w:tcPr>
            <w:tcW w:w="1906" w:type="dxa"/>
            <w:noWrap/>
            <w:hideMark/>
          </w:tcPr>
          <w:p w14:paraId="27EC8424" w14:textId="77777777" w:rsidR="007347CD" w:rsidRPr="007347CD" w:rsidRDefault="007347CD" w:rsidP="007347CD">
            <w:pPr>
              <w:ind w:firstLine="0"/>
            </w:pPr>
            <w:r w:rsidRPr="007347CD">
              <w:t>nvarchar(MAX)</w:t>
            </w:r>
          </w:p>
        </w:tc>
        <w:tc>
          <w:tcPr>
            <w:tcW w:w="3786" w:type="dxa"/>
            <w:noWrap/>
            <w:hideMark/>
          </w:tcPr>
          <w:p w14:paraId="37961E63" w14:textId="4D3DDA2D" w:rsidR="007347CD" w:rsidRPr="007347CD" w:rsidRDefault="009076C3" w:rsidP="007347CD">
            <w:pPr>
              <w:ind w:firstLine="0"/>
            </w:pPr>
            <w:r>
              <w:t>Not null</w:t>
            </w:r>
          </w:p>
        </w:tc>
      </w:tr>
      <w:tr w:rsidR="007347CD" w:rsidRPr="007347CD" w14:paraId="7B4B1AA7" w14:textId="77777777" w:rsidTr="00C32277">
        <w:trPr>
          <w:trHeight w:val="720"/>
        </w:trPr>
        <w:tc>
          <w:tcPr>
            <w:tcW w:w="938" w:type="dxa"/>
            <w:noWrap/>
            <w:hideMark/>
          </w:tcPr>
          <w:p w14:paraId="6B51B057" w14:textId="5D14C72D" w:rsidR="007347CD" w:rsidRPr="007347CD" w:rsidRDefault="00C32277" w:rsidP="00C32277">
            <w:pPr>
              <w:ind w:firstLine="0"/>
              <w:jc w:val="center"/>
            </w:pPr>
            <w:r>
              <w:t>5</w:t>
            </w:r>
          </w:p>
        </w:tc>
        <w:tc>
          <w:tcPr>
            <w:tcW w:w="2148" w:type="dxa"/>
            <w:noWrap/>
            <w:hideMark/>
          </w:tcPr>
          <w:p w14:paraId="37E6FAA2" w14:textId="77777777" w:rsidR="007347CD" w:rsidRPr="007347CD" w:rsidRDefault="007347CD" w:rsidP="007347CD">
            <w:pPr>
              <w:ind w:firstLine="0"/>
            </w:pPr>
            <w:r w:rsidRPr="007347CD">
              <w:t>Type</w:t>
            </w:r>
          </w:p>
        </w:tc>
        <w:tc>
          <w:tcPr>
            <w:tcW w:w="1906" w:type="dxa"/>
            <w:noWrap/>
            <w:hideMark/>
          </w:tcPr>
          <w:p w14:paraId="3329EA99" w14:textId="77777777" w:rsidR="007347CD" w:rsidRPr="007347CD" w:rsidRDefault="007347CD" w:rsidP="007347CD">
            <w:pPr>
              <w:ind w:firstLine="0"/>
            </w:pPr>
            <w:r w:rsidRPr="007347CD">
              <w:t>int</w:t>
            </w:r>
          </w:p>
        </w:tc>
        <w:tc>
          <w:tcPr>
            <w:tcW w:w="3786" w:type="dxa"/>
            <w:noWrap/>
            <w:hideMark/>
          </w:tcPr>
          <w:p w14:paraId="6A19CFF0" w14:textId="25AF0A7A" w:rsidR="007347CD" w:rsidRPr="007347CD" w:rsidRDefault="009076C3" w:rsidP="007347CD">
            <w:pPr>
              <w:ind w:firstLine="0"/>
            </w:pPr>
            <w:r>
              <w:t>Null</w:t>
            </w:r>
          </w:p>
        </w:tc>
      </w:tr>
      <w:tr w:rsidR="007347CD" w:rsidRPr="007347CD" w14:paraId="0528C13C" w14:textId="77777777" w:rsidTr="00C32277">
        <w:trPr>
          <w:trHeight w:val="720"/>
        </w:trPr>
        <w:tc>
          <w:tcPr>
            <w:tcW w:w="938" w:type="dxa"/>
            <w:noWrap/>
            <w:hideMark/>
          </w:tcPr>
          <w:p w14:paraId="0B4A6B29" w14:textId="0129DE65" w:rsidR="007347CD" w:rsidRPr="007347CD" w:rsidRDefault="00C32277" w:rsidP="00C32277">
            <w:pPr>
              <w:ind w:firstLine="0"/>
              <w:jc w:val="center"/>
            </w:pPr>
            <w:r>
              <w:t>6</w:t>
            </w:r>
          </w:p>
        </w:tc>
        <w:tc>
          <w:tcPr>
            <w:tcW w:w="2148" w:type="dxa"/>
            <w:noWrap/>
            <w:hideMark/>
          </w:tcPr>
          <w:p w14:paraId="40FDCC5A" w14:textId="77777777" w:rsidR="007347CD" w:rsidRPr="007347CD" w:rsidRDefault="007347CD" w:rsidP="007347CD">
            <w:pPr>
              <w:ind w:firstLine="0"/>
            </w:pPr>
            <w:r w:rsidRPr="007347CD">
              <w:t>DefaultPrice</w:t>
            </w:r>
          </w:p>
        </w:tc>
        <w:tc>
          <w:tcPr>
            <w:tcW w:w="1906" w:type="dxa"/>
            <w:noWrap/>
            <w:hideMark/>
          </w:tcPr>
          <w:p w14:paraId="639564F8" w14:textId="77777777" w:rsidR="007347CD" w:rsidRPr="007347CD" w:rsidRDefault="007347CD" w:rsidP="007347CD">
            <w:pPr>
              <w:ind w:firstLine="0"/>
            </w:pPr>
            <w:r w:rsidRPr="007347CD">
              <w:t>decimal(18, 2)</w:t>
            </w:r>
          </w:p>
        </w:tc>
        <w:tc>
          <w:tcPr>
            <w:tcW w:w="3786" w:type="dxa"/>
            <w:noWrap/>
            <w:hideMark/>
          </w:tcPr>
          <w:p w14:paraId="754F7AD9" w14:textId="55A1EB3A" w:rsidR="007347CD" w:rsidRPr="007347CD" w:rsidRDefault="009076C3" w:rsidP="007347CD">
            <w:pPr>
              <w:ind w:firstLine="0"/>
            </w:pPr>
            <w:r>
              <w:t>Null</w:t>
            </w:r>
          </w:p>
        </w:tc>
      </w:tr>
      <w:tr w:rsidR="007347CD" w:rsidRPr="007347CD" w14:paraId="46F59690" w14:textId="77777777" w:rsidTr="00C32277">
        <w:trPr>
          <w:trHeight w:val="720"/>
        </w:trPr>
        <w:tc>
          <w:tcPr>
            <w:tcW w:w="938" w:type="dxa"/>
            <w:noWrap/>
            <w:hideMark/>
          </w:tcPr>
          <w:p w14:paraId="0789CB94" w14:textId="3E458263" w:rsidR="007347CD" w:rsidRPr="007347CD" w:rsidRDefault="00C32277" w:rsidP="00C32277">
            <w:pPr>
              <w:ind w:firstLine="0"/>
              <w:jc w:val="center"/>
            </w:pPr>
            <w:r>
              <w:t>7</w:t>
            </w:r>
          </w:p>
        </w:tc>
        <w:tc>
          <w:tcPr>
            <w:tcW w:w="2148" w:type="dxa"/>
            <w:noWrap/>
            <w:hideMark/>
          </w:tcPr>
          <w:p w14:paraId="4C53A9C2" w14:textId="77777777" w:rsidR="007347CD" w:rsidRPr="007347CD" w:rsidRDefault="007347CD" w:rsidP="007347CD">
            <w:pPr>
              <w:ind w:firstLine="0"/>
            </w:pPr>
            <w:r w:rsidRPr="007347CD">
              <w:t>IsDeleted</w:t>
            </w:r>
          </w:p>
        </w:tc>
        <w:tc>
          <w:tcPr>
            <w:tcW w:w="1906" w:type="dxa"/>
            <w:noWrap/>
            <w:hideMark/>
          </w:tcPr>
          <w:p w14:paraId="40A44BC5" w14:textId="77777777" w:rsidR="007347CD" w:rsidRPr="007347CD" w:rsidRDefault="007347CD" w:rsidP="007347CD">
            <w:pPr>
              <w:ind w:firstLine="0"/>
            </w:pPr>
            <w:r w:rsidRPr="007347CD">
              <w:t>bit</w:t>
            </w:r>
          </w:p>
        </w:tc>
        <w:tc>
          <w:tcPr>
            <w:tcW w:w="3786" w:type="dxa"/>
            <w:noWrap/>
            <w:hideMark/>
          </w:tcPr>
          <w:p w14:paraId="79FBABAA" w14:textId="0E49E0B7" w:rsidR="007347CD" w:rsidRPr="007347CD" w:rsidRDefault="009076C3" w:rsidP="009D63E8">
            <w:pPr>
              <w:keepNext/>
              <w:ind w:firstLine="0"/>
            </w:pPr>
            <w:r>
              <w:t>Not null</w:t>
            </w:r>
          </w:p>
        </w:tc>
      </w:tr>
    </w:tbl>
    <w:p w14:paraId="290BB5BD" w14:textId="411F67CF" w:rsidR="009D63E8" w:rsidRDefault="009D63E8">
      <w:pPr>
        <w:pStyle w:val="Caption"/>
      </w:pPr>
      <w:bookmarkStart w:id="199" w:name="_Toc167322125"/>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9</w:t>
      </w:r>
      <w:r w:rsidR="007859AF">
        <w:rPr>
          <w:noProof/>
        </w:rPr>
        <w:fldChar w:fldCharType="end"/>
      </w:r>
      <w:r>
        <w:t xml:space="preserve"> Bảng dữ liệu dịch vụ</w:t>
      </w:r>
      <w:bookmarkEnd w:id="199"/>
    </w:p>
    <w:p w14:paraId="6C9D4CDA" w14:textId="27AA2261" w:rsidR="007347CD" w:rsidRPr="006E1D87" w:rsidRDefault="007347CD" w:rsidP="006E1D87">
      <w:pPr>
        <w:pStyle w:val="ListParagraph"/>
        <w:numPr>
          <w:ilvl w:val="0"/>
          <w:numId w:val="54"/>
        </w:numPr>
      </w:pPr>
      <w:r w:rsidRPr="006E1D87">
        <w:t>dbo.Rooms</w:t>
      </w:r>
    </w:p>
    <w:p w14:paraId="699A2621" w14:textId="5037C358" w:rsidR="007347CD" w:rsidRDefault="007347CD" w:rsidP="00C03DAB">
      <w:pPr>
        <w:pStyle w:val="ListParagraph"/>
        <w:numPr>
          <w:ilvl w:val="0"/>
          <w:numId w:val="18"/>
        </w:numPr>
      </w:pPr>
      <w:r>
        <w:t>Lưu trữ danh sách các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4804022" w14:textId="77777777" w:rsidTr="00C32277">
        <w:trPr>
          <w:trHeight w:val="720"/>
        </w:trPr>
        <w:tc>
          <w:tcPr>
            <w:tcW w:w="938" w:type="dxa"/>
            <w:noWrap/>
            <w:hideMark/>
          </w:tcPr>
          <w:p w14:paraId="6BE9E77A" w14:textId="77777777" w:rsidR="007347CD" w:rsidRPr="0039754D" w:rsidRDefault="007347CD" w:rsidP="00C32277">
            <w:pPr>
              <w:ind w:firstLine="0"/>
              <w:jc w:val="center"/>
              <w:rPr>
                <w:b/>
              </w:rPr>
            </w:pPr>
            <w:r w:rsidRPr="0039754D">
              <w:rPr>
                <w:b/>
              </w:rPr>
              <w:t>STT</w:t>
            </w:r>
          </w:p>
        </w:tc>
        <w:tc>
          <w:tcPr>
            <w:tcW w:w="2148" w:type="dxa"/>
            <w:noWrap/>
            <w:hideMark/>
          </w:tcPr>
          <w:p w14:paraId="07622178" w14:textId="77777777" w:rsidR="007347CD" w:rsidRPr="0039754D" w:rsidRDefault="007347CD" w:rsidP="007347CD">
            <w:pPr>
              <w:ind w:firstLine="0"/>
              <w:rPr>
                <w:b/>
              </w:rPr>
            </w:pPr>
            <w:r w:rsidRPr="0039754D">
              <w:rPr>
                <w:b/>
              </w:rPr>
              <w:t>Tên cột</w:t>
            </w:r>
          </w:p>
        </w:tc>
        <w:tc>
          <w:tcPr>
            <w:tcW w:w="1906" w:type="dxa"/>
            <w:noWrap/>
            <w:hideMark/>
          </w:tcPr>
          <w:p w14:paraId="5AAAACAB" w14:textId="77777777" w:rsidR="007347CD" w:rsidRPr="0039754D" w:rsidRDefault="007347CD" w:rsidP="007347CD">
            <w:pPr>
              <w:ind w:firstLine="0"/>
              <w:rPr>
                <w:b/>
              </w:rPr>
            </w:pPr>
            <w:r w:rsidRPr="0039754D">
              <w:rPr>
                <w:b/>
              </w:rPr>
              <w:t>Kiểu dữ liệu</w:t>
            </w:r>
          </w:p>
        </w:tc>
        <w:tc>
          <w:tcPr>
            <w:tcW w:w="3786" w:type="dxa"/>
            <w:noWrap/>
            <w:hideMark/>
          </w:tcPr>
          <w:p w14:paraId="60AEFF2D" w14:textId="77777777" w:rsidR="007347CD" w:rsidRPr="0039754D" w:rsidRDefault="007347CD" w:rsidP="007347CD">
            <w:pPr>
              <w:ind w:firstLine="0"/>
              <w:rPr>
                <w:b/>
              </w:rPr>
            </w:pPr>
            <w:r w:rsidRPr="0039754D">
              <w:rPr>
                <w:b/>
              </w:rPr>
              <w:t>Ràng buộc</w:t>
            </w:r>
          </w:p>
        </w:tc>
      </w:tr>
      <w:tr w:rsidR="007347CD" w:rsidRPr="007347CD" w14:paraId="38874058" w14:textId="77777777" w:rsidTr="00C32277">
        <w:trPr>
          <w:trHeight w:val="720"/>
        </w:trPr>
        <w:tc>
          <w:tcPr>
            <w:tcW w:w="938" w:type="dxa"/>
            <w:noWrap/>
            <w:hideMark/>
          </w:tcPr>
          <w:p w14:paraId="37292993" w14:textId="0BA7E490" w:rsidR="007347CD" w:rsidRPr="007347CD" w:rsidRDefault="00C32277" w:rsidP="00C32277">
            <w:pPr>
              <w:ind w:firstLine="0"/>
              <w:jc w:val="center"/>
            </w:pPr>
            <w:r>
              <w:lastRenderedPageBreak/>
              <w:t>1</w:t>
            </w:r>
          </w:p>
        </w:tc>
        <w:tc>
          <w:tcPr>
            <w:tcW w:w="2148" w:type="dxa"/>
            <w:noWrap/>
            <w:hideMark/>
          </w:tcPr>
          <w:p w14:paraId="412CC258" w14:textId="77777777" w:rsidR="007347CD" w:rsidRPr="007347CD" w:rsidRDefault="007347CD" w:rsidP="007347CD">
            <w:pPr>
              <w:ind w:firstLine="0"/>
            </w:pPr>
            <w:r w:rsidRPr="007347CD">
              <w:t>Id</w:t>
            </w:r>
          </w:p>
        </w:tc>
        <w:tc>
          <w:tcPr>
            <w:tcW w:w="1906" w:type="dxa"/>
            <w:noWrap/>
            <w:hideMark/>
          </w:tcPr>
          <w:p w14:paraId="6D2890EB" w14:textId="77777777" w:rsidR="007347CD" w:rsidRPr="007347CD" w:rsidRDefault="007347CD" w:rsidP="007347CD">
            <w:pPr>
              <w:ind w:firstLine="0"/>
            </w:pPr>
            <w:r w:rsidRPr="007347CD">
              <w:t>uniqueidentifier</w:t>
            </w:r>
          </w:p>
        </w:tc>
        <w:tc>
          <w:tcPr>
            <w:tcW w:w="3786" w:type="dxa"/>
            <w:noWrap/>
            <w:hideMark/>
          </w:tcPr>
          <w:p w14:paraId="484C773D" w14:textId="44247305" w:rsidR="007347CD" w:rsidRPr="007347CD" w:rsidRDefault="009076C3" w:rsidP="007347CD">
            <w:pPr>
              <w:ind w:firstLine="0"/>
            </w:pPr>
            <w:r>
              <w:t>Null</w:t>
            </w:r>
          </w:p>
        </w:tc>
      </w:tr>
      <w:tr w:rsidR="007347CD" w:rsidRPr="007347CD" w14:paraId="758D56D5" w14:textId="77777777" w:rsidTr="00C32277">
        <w:trPr>
          <w:trHeight w:val="720"/>
        </w:trPr>
        <w:tc>
          <w:tcPr>
            <w:tcW w:w="938" w:type="dxa"/>
            <w:noWrap/>
            <w:hideMark/>
          </w:tcPr>
          <w:p w14:paraId="37BC3A00" w14:textId="42F82A06" w:rsidR="007347CD" w:rsidRPr="007347CD" w:rsidRDefault="00C32277" w:rsidP="00C32277">
            <w:pPr>
              <w:ind w:firstLine="0"/>
              <w:jc w:val="center"/>
            </w:pPr>
            <w:r>
              <w:t>2</w:t>
            </w:r>
          </w:p>
        </w:tc>
        <w:tc>
          <w:tcPr>
            <w:tcW w:w="2148" w:type="dxa"/>
            <w:noWrap/>
            <w:hideMark/>
          </w:tcPr>
          <w:p w14:paraId="4B09D729" w14:textId="77777777" w:rsidR="007347CD" w:rsidRPr="007347CD" w:rsidRDefault="007347CD" w:rsidP="007347CD">
            <w:pPr>
              <w:ind w:firstLine="0"/>
            </w:pPr>
            <w:r w:rsidRPr="007347CD">
              <w:t>CreatedAt</w:t>
            </w:r>
          </w:p>
        </w:tc>
        <w:tc>
          <w:tcPr>
            <w:tcW w:w="1906" w:type="dxa"/>
            <w:noWrap/>
            <w:hideMark/>
          </w:tcPr>
          <w:p w14:paraId="53900C78" w14:textId="77777777" w:rsidR="007347CD" w:rsidRPr="007347CD" w:rsidRDefault="007347CD" w:rsidP="007347CD">
            <w:pPr>
              <w:ind w:firstLine="0"/>
            </w:pPr>
            <w:r w:rsidRPr="007347CD">
              <w:t>datetime2(7)</w:t>
            </w:r>
          </w:p>
        </w:tc>
        <w:tc>
          <w:tcPr>
            <w:tcW w:w="3786" w:type="dxa"/>
            <w:noWrap/>
            <w:hideMark/>
          </w:tcPr>
          <w:p w14:paraId="583B49DC" w14:textId="279FFDBE" w:rsidR="007347CD" w:rsidRPr="007347CD" w:rsidRDefault="009076C3" w:rsidP="007347CD">
            <w:pPr>
              <w:ind w:firstLine="0"/>
            </w:pPr>
            <w:r>
              <w:t>Null</w:t>
            </w:r>
          </w:p>
        </w:tc>
      </w:tr>
      <w:tr w:rsidR="007347CD" w:rsidRPr="007347CD" w14:paraId="442ECE62" w14:textId="77777777" w:rsidTr="00C32277">
        <w:trPr>
          <w:trHeight w:val="720"/>
        </w:trPr>
        <w:tc>
          <w:tcPr>
            <w:tcW w:w="938" w:type="dxa"/>
            <w:noWrap/>
            <w:hideMark/>
          </w:tcPr>
          <w:p w14:paraId="4A492862" w14:textId="45710D7C" w:rsidR="007347CD" w:rsidRPr="007347CD" w:rsidRDefault="00C32277" w:rsidP="00C32277">
            <w:pPr>
              <w:ind w:firstLine="0"/>
              <w:jc w:val="center"/>
            </w:pPr>
            <w:r>
              <w:t>3</w:t>
            </w:r>
          </w:p>
        </w:tc>
        <w:tc>
          <w:tcPr>
            <w:tcW w:w="2148" w:type="dxa"/>
            <w:noWrap/>
            <w:hideMark/>
          </w:tcPr>
          <w:p w14:paraId="739F0CF1" w14:textId="77777777" w:rsidR="007347CD" w:rsidRPr="007347CD" w:rsidRDefault="007347CD" w:rsidP="007347CD">
            <w:pPr>
              <w:ind w:firstLine="0"/>
            </w:pPr>
            <w:r w:rsidRPr="007347CD">
              <w:t>UpdatedAt</w:t>
            </w:r>
          </w:p>
        </w:tc>
        <w:tc>
          <w:tcPr>
            <w:tcW w:w="1906" w:type="dxa"/>
            <w:noWrap/>
            <w:hideMark/>
          </w:tcPr>
          <w:p w14:paraId="37C0757C" w14:textId="77777777" w:rsidR="007347CD" w:rsidRPr="007347CD" w:rsidRDefault="007347CD" w:rsidP="007347CD">
            <w:pPr>
              <w:ind w:firstLine="0"/>
            </w:pPr>
            <w:r w:rsidRPr="007347CD">
              <w:t>datetime2(7)</w:t>
            </w:r>
          </w:p>
        </w:tc>
        <w:tc>
          <w:tcPr>
            <w:tcW w:w="3786" w:type="dxa"/>
            <w:noWrap/>
            <w:hideMark/>
          </w:tcPr>
          <w:p w14:paraId="6D67DA4E" w14:textId="17702E38" w:rsidR="007347CD" w:rsidRPr="007347CD" w:rsidRDefault="009076C3" w:rsidP="007347CD">
            <w:pPr>
              <w:ind w:firstLine="0"/>
            </w:pPr>
            <w:r>
              <w:t>Null</w:t>
            </w:r>
          </w:p>
        </w:tc>
      </w:tr>
      <w:tr w:rsidR="007347CD" w:rsidRPr="007347CD" w14:paraId="68BA67AA" w14:textId="77777777" w:rsidTr="00C32277">
        <w:trPr>
          <w:trHeight w:val="720"/>
        </w:trPr>
        <w:tc>
          <w:tcPr>
            <w:tcW w:w="938" w:type="dxa"/>
            <w:noWrap/>
            <w:hideMark/>
          </w:tcPr>
          <w:p w14:paraId="52B05CBE" w14:textId="1D1F17B4" w:rsidR="007347CD" w:rsidRPr="007347CD" w:rsidRDefault="00C32277" w:rsidP="00C32277">
            <w:pPr>
              <w:ind w:firstLine="0"/>
              <w:jc w:val="center"/>
            </w:pPr>
            <w:r>
              <w:t>4</w:t>
            </w:r>
          </w:p>
        </w:tc>
        <w:tc>
          <w:tcPr>
            <w:tcW w:w="2148" w:type="dxa"/>
            <w:noWrap/>
            <w:hideMark/>
          </w:tcPr>
          <w:p w14:paraId="52E2C861" w14:textId="77777777" w:rsidR="007347CD" w:rsidRPr="007347CD" w:rsidRDefault="007347CD" w:rsidP="007347CD">
            <w:pPr>
              <w:ind w:firstLine="0"/>
            </w:pPr>
            <w:r w:rsidRPr="007347CD">
              <w:t>BoardingHouseId</w:t>
            </w:r>
          </w:p>
        </w:tc>
        <w:tc>
          <w:tcPr>
            <w:tcW w:w="1906" w:type="dxa"/>
            <w:noWrap/>
            <w:hideMark/>
          </w:tcPr>
          <w:p w14:paraId="612E0588" w14:textId="77777777" w:rsidR="007347CD" w:rsidRPr="007347CD" w:rsidRDefault="007347CD" w:rsidP="007347CD">
            <w:pPr>
              <w:ind w:firstLine="0"/>
            </w:pPr>
            <w:r w:rsidRPr="007347CD">
              <w:t>uniqueidentifier</w:t>
            </w:r>
          </w:p>
        </w:tc>
        <w:tc>
          <w:tcPr>
            <w:tcW w:w="3786" w:type="dxa"/>
            <w:noWrap/>
            <w:hideMark/>
          </w:tcPr>
          <w:p w14:paraId="3D971982" w14:textId="221B16FE" w:rsidR="007347CD" w:rsidRPr="007347CD" w:rsidRDefault="009076C3" w:rsidP="007347CD">
            <w:pPr>
              <w:ind w:firstLine="0"/>
            </w:pPr>
            <w:r>
              <w:t>Null</w:t>
            </w:r>
          </w:p>
        </w:tc>
      </w:tr>
      <w:tr w:rsidR="007347CD" w:rsidRPr="007347CD" w14:paraId="139A45BD" w14:textId="77777777" w:rsidTr="00C32277">
        <w:trPr>
          <w:trHeight w:val="720"/>
        </w:trPr>
        <w:tc>
          <w:tcPr>
            <w:tcW w:w="938" w:type="dxa"/>
            <w:noWrap/>
            <w:hideMark/>
          </w:tcPr>
          <w:p w14:paraId="5227E3FC" w14:textId="4CDD1D12" w:rsidR="007347CD" w:rsidRPr="007347CD" w:rsidRDefault="00C32277" w:rsidP="00C32277">
            <w:pPr>
              <w:ind w:firstLine="0"/>
              <w:jc w:val="center"/>
            </w:pPr>
            <w:r>
              <w:t>5</w:t>
            </w:r>
          </w:p>
        </w:tc>
        <w:tc>
          <w:tcPr>
            <w:tcW w:w="2148" w:type="dxa"/>
            <w:noWrap/>
            <w:hideMark/>
          </w:tcPr>
          <w:p w14:paraId="5F6224B8" w14:textId="77777777" w:rsidR="007347CD" w:rsidRPr="007347CD" w:rsidRDefault="007347CD" w:rsidP="007347CD">
            <w:pPr>
              <w:ind w:firstLine="0"/>
            </w:pPr>
            <w:r w:rsidRPr="007347CD">
              <w:t>Name</w:t>
            </w:r>
          </w:p>
        </w:tc>
        <w:tc>
          <w:tcPr>
            <w:tcW w:w="1906" w:type="dxa"/>
            <w:noWrap/>
            <w:hideMark/>
          </w:tcPr>
          <w:p w14:paraId="53278F71" w14:textId="77777777" w:rsidR="007347CD" w:rsidRPr="007347CD" w:rsidRDefault="007347CD" w:rsidP="007347CD">
            <w:pPr>
              <w:ind w:firstLine="0"/>
            </w:pPr>
            <w:r w:rsidRPr="007347CD">
              <w:t>nvarchar(255)</w:t>
            </w:r>
          </w:p>
        </w:tc>
        <w:tc>
          <w:tcPr>
            <w:tcW w:w="3786" w:type="dxa"/>
            <w:noWrap/>
            <w:hideMark/>
          </w:tcPr>
          <w:p w14:paraId="2FB6D1C5" w14:textId="47D31001" w:rsidR="007347CD" w:rsidRPr="007347CD" w:rsidRDefault="009076C3" w:rsidP="007347CD">
            <w:pPr>
              <w:ind w:firstLine="0"/>
            </w:pPr>
            <w:r>
              <w:t>Not null</w:t>
            </w:r>
          </w:p>
        </w:tc>
      </w:tr>
      <w:tr w:rsidR="007347CD" w:rsidRPr="007347CD" w14:paraId="7E73CEC2" w14:textId="77777777" w:rsidTr="00C32277">
        <w:trPr>
          <w:trHeight w:val="720"/>
        </w:trPr>
        <w:tc>
          <w:tcPr>
            <w:tcW w:w="938" w:type="dxa"/>
            <w:noWrap/>
            <w:hideMark/>
          </w:tcPr>
          <w:p w14:paraId="20722EF7" w14:textId="59B11CB8" w:rsidR="007347CD" w:rsidRPr="007347CD" w:rsidRDefault="00C32277" w:rsidP="00C32277">
            <w:pPr>
              <w:ind w:firstLine="0"/>
              <w:jc w:val="center"/>
            </w:pPr>
            <w:r>
              <w:t>6</w:t>
            </w:r>
          </w:p>
        </w:tc>
        <w:tc>
          <w:tcPr>
            <w:tcW w:w="2148" w:type="dxa"/>
            <w:noWrap/>
            <w:hideMark/>
          </w:tcPr>
          <w:p w14:paraId="57808243" w14:textId="77777777" w:rsidR="007347CD" w:rsidRPr="007347CD" w:rsidRDefault="007347CD" w:rsidP="007347CD">
            <w:pPr>
              <w:ind w:firstLine="0"/>
            </w:pPr>
            <w:r w:rsidRPr="007347CD">
              <w:t>Price</w:t>
            </w:r>
          </w:p>
        </w:tc>
        <w:tc>
          <w:tcPr>
            <w:tcW w:w="1906" w:type="dxa"/>
            <w:noWrap/>
            <w:hideMark/>
          </w:tcPr>
          <w:p w14:paraId="78121795" w14:textId="77777777" w:rsidR="007347CD" w:rsidRPr="007347CD" w:rsidRDefault="007347CD" w:rsidP="007347CD">
            <w:pPr>
              <w:ind w:firstLine="0"/>
            </w:pPr>
            <w:r w:rsidRPr="007347CD">
              <w:t>decimal(18, 2)</w:t>
            </w:r>
          </w:p>
        </w:tc>
        <w:tc>
          <w:tcPr>
            <w:tcW w:w="3786" w:type="dxa"/>
            <w:noWrap/>
            <w:hideMark/>
          </w:tcPr>
          <w:p w14:paraId="691FA7C3" w14:textId="38BAD5A5" w:rsidR="007347CD" w:rsidRPr="007347CD" w:rsidRDefault="009076C3" w:rsidP="007347CD">
            <w:pPr>
              <w:ind w:firstLine="0"/>
            </w:pPr>
            <w:r>
              <w:t>Null</w:t>
            </w:r>
          </w:p>
        </w:tc>
      </w:tr>
      <w:tr w:rsidR="007347CD" w:rsidRPr="007347CD" w14:paraId="09BE8E2B" w14:textId="77777777" w:rsidTr="00C32277">
        <w:trPr>
          <w:trHeight w:val="720"/>
        </w:trPr>
        <w:tc>
          <w:tcPr>
            <w:tcW w:w="938" w:type="dxa"/>
            <w:noWrap/>
            <w:hideMark/>
          </w:tcPr>
          <w:p w14:paraId="3BCFF066" w14:textId="7AA7AF3C" w:rsidR="007347CD" w:rsidRPr="007347CD" w:rsidRDefault="00C32277" w:rsidP="00C32277">
            <w:pPr>
              <w:ind w:firstLine="0"/>
              <w:jc w:val="center"/>
            </w:pPr>
            <w:r>
              <w:t>7</w:t>
            </w:r>
          </w:p>
        </w:tc>
        <w:tc>
          <w:tcPr>
            <w:tcW w:w="2148" w:type="dxa"/>
            <w:noWrap/>
            <w:hideMark/>
          </w:tcPr>
          <w:p w14:paraId="33463FB7" w14:textId="77777777" w:rsidR="007347CD" w:rsidRPr="007347CD" w:rsidRDefault="007347CD" w:rsidP="007347CD">
            <w:pPr>
              <w:ind w:firstLine="0"/>
            </w:pPr>
            <w:r w:rsidRPr="007347CD">
              <w:t>Floor</w:t>
            </w:r>
          </w:p>
        </w:tc>
        <w:tc>
          <w:tcPr>
            <w:tcW w:w="1906" w:type="dxa"/>
            <w:noWrap/>
            <w:hideMark/>
          </w:tcPr>
          <w:p w14:paraId="29070DF9" w14:textId="77777777" w:rsidR="007347CD" w:rsidRPr="007347CD" w:rsidRDefault="007347CD" w:rsidP="007347CD">
            <w:pPr>
              <w:ind w:firstLine="0"/>
            </w:pPr>
            <w:r w:rsidRPr="007347CD">
              <w:t>int</w:t>
            </w:r>
          </w:p>
        </w:tc>
        <w:tc>
          <w:tcPr>
            <w:tcW w:w="3786" w:type="dxa"/>
            <w:noWrap/>
            <w:hideMark/>
          </w:tcPr>
          <w:p w14:paraId="0EAFCFAB" w14:textId="75B5F0B0" w:rsidR="007347CD" w:rsidRPr="007347CD" w:rsidRDefault="009076C3" w:rsidP="007347CD">
            <w:pPr>
              <w:ind w:firstLine="0"/>
            </w:pPr>
            <w:r>
              <w:t>Not null</w:t>
            </w:r>
          </w:p>
        </w:tc>
      </w:tr>
      <w:tr w:rsidR="007347CD" w:rsidRPr="007347CD" w14:paraId="0F7A25FC" w14:textId="77777777" w:rsidTr="00C32277">
        <w:trPr>
          <w:trHeight w:val="720"/>
        </w:trPr>
        <w:tc>
          <w:tcPr>
            <w:tcW w:w="938" w:type="dxa"/>
            <w:noWrap/>
            <w:hideMark/>
          </w:tcPr>
          <w:p w14:paraId="6E60C030" w14:textId="0DFA7C53" w:rsidR="007347CD" w:rsidRPr="007347CD" w:rsidRDefault="00C32277" w:rsidP="00C32277">
            <w:pPr>
              <w:ind w:firstLine="0"/>
              <w:jc w:val="center"/>
            </w:pPr>
            <w:r>
              <w:t>8</w:t>
            </w:r>
          </w:p>
        </w:tc>
        <w:tc>
          <w:tcPr>
            <w:tcW w:w="2148" w:type="dxa"/>
            <w:noWrap/>
            <w:hideMark/>
          </w:tcPr>
          <w:p w14:paraId="10B9F6F7" w14:textId="77777777" w:rsidR="007347CD" w:rsidRPr="007347CD" w:rsidRDefault="007347CD" w:rsidP="007347CD">
            <w:pPr>
              <w:ind w:firstLine="0"/>
            </w:pPr>
            <w:r w:rsidRPr="007347CD">
              <w:t>MaxHuman</w:t>
            </w:r>
          </w:p>
        </w:tc>
        <w:tc>
          <w:tcPr>
            <w:tcW w:w="1906" w:type="dxa"/>
            <w:noWrap/>
            <w:hideMark/>
          </w:tcPr>
          <w:p w14:paraId="49440938" w14:textId="77777777" w:rsidR="007347CD" w:rsidRPr="007347CD" w:rsidRDefault="007347CD" w:rsidP="007347CD">
            <w:pPr>
              <w:ind w:firstLine="0"/>
            </w:pPr>
            <w:r w:rsidRPr="007347CD">
              <w:t>int</w:t>
            </w:r>
          </w:p>
        </w:tc>
        <w:tc>
          <w:tcPr>
            <w:tcW w:w="3786" w:type="dxa"/>
            <w:noWrap/>
            <w:hideMark/>
          </w:tcPr>
          <w:p w14:paraId="5222789E" w14:textId="1C0EA4D5" w:rsidR="007347CD" w:rsidRPr="007347CD" w:rsidRDefault="009076C3" w:rsidP="007347CD">
            <w:pPr>
              <w:ind w:firstLine="0"/>
            </w:pPr>
            <w:r>
              <w:t>Not null</w:t>
            </w:r>
          </w:p>
        </w:tc>
      </w:tr>
      <w:tr w:rsidR="007347CD" w:rsidRPr="007347CD" w14:paraId="0CC5320F" w14:textId="77777777" w:rsidTr="00C32277">
        <w:trPr>
          <w:trHeight w:val="720"/>
        </w:trPr>
        <w:tc>
          <w:tcPr>
            <w:tcW w:w="938" w:type="dxa"/>
            <w:noWrap/>
            <w:hideMark/>
          </w:tcPr>
          <w:p w14:paraId="5C0FED31" w14:textId="5D802270" w:rsidR="007347CD" w:rsidRPr="007347CD" w:rsidRDefault="00C32277" w:rsidP="00C32277">
            <w:pPr>
              <w:ind w:firstLine="0"/>
              <w:jc w:val="center"/>
            </w:pPr>
            <w:r>
              <w:t>9</w:t>
            </w:r>
          </w:p>
        </w:tc>
        <w:tc>
          <w:tcPr>
            <w:tcW w:w="2148" w:type="dxa"/>
            <w:noWrap/>
            <w:hideMark/>
          </w:tcPr>
          <w:p w14:paraId="6A0B56ED" w14:textId="77777777" w:rsidR="007347CD" w:rsidRPr="007347CD" w:rsidRDefault="007347CD" w:rsidP="007347CD">
            <w:pPr>
              <w:ind w:firstLine="0"/>
            </w:pPr>
            <w:r w:rsidRPr="007347CD">
              <w:t>Description</w:t>
            </w:r>
          </w:p>
        </w:tc>
        <w:tc>
          <w:tcPr>
            <w:tcW w:w="1906" w:type="dxa"/>
            <w:noWrap/>
            <w:hideMark/>
          </w:tcPr>
          <w:p w14:paraId="5012B20A" w14:textId="77777777" w:rsidR="007347CD" w:rsidRPr="007347CD" w:rsidRDefault="007347CD" w:rsidP="007347CD">
            <w:pPr>
              <w:ind w:firstLine="0"/>
            </w:pPr>
            <w:r w:rsidRPr="007347CD">
              <w:t>nvarchar(4000)</w:t>
            </w:r>
          </w:p>
        </w:tc>
        <w:tc>
          <w:tcPr>
            <w:tcW w:w="3786" w:type="dxa"/>
            <w:noWrap/>
            <w:hideMark/>
          </w:tcPr>
          <w:p w14:paraId="784511B5" w14:textId="4CF0E727" w:rsidR="007347CD" w:rsidRPr="007347CD" w:rsidRDefault="009076C3" w:rsidP="007347CD">
            <w:pPr>
              <w:ind w:firstLine="0"/>
            </w:pPr>
            <w:r>
              <w:t>Not null</w:t>
            </w:r>
          </w:p>
        </w:tc>
      </w:tr>
      <w:tr w:rsidR="007347CD" w:rsidRPr="007347CD" w14:paraId="10A64C69" w14:textId="77777777" w:rsidTr="00C32277">
        <w:trPr>
          <w:trHeight w:val="720"/>
        </w:trPr>
        <w:tc>
          <w:tcPr>
            <w:tcW w:w="938" w:type="dxa"/>
            <w:noWrap/>
            <w:hideMark/>
          </w:tcPr>
          <w:p w14:paraId="041E331C" w14:textId="17B61BED" w:rsidR="007347CD" w:rsidRPr="007347CD" w:rsidRDefault="00C32277" w:rsidP="00C32277">
            <w:pPr>
              <w:ind w:firstLine="0"/>
              <w:jc w:val="center"/>
            </w:pPr>
            <w:r>
              <w:t>10</w:t>
            </w:r>
          </w:p>
        </w:tc>
        <w:tc>
          <w:tcPr>
            <w:tcW w:w="2148" w:type="dxa"/>
            <w:noWrap/>
            <w:hideMark/>
          </w:tcPr>
          <w:p w14:paraId="159B5B7E" w14:textId="77777777" w:rsidR="007347CD" w:rsidRPr="007347CD" w:rsidRDefault="007347CD" w:rsidP="007347CD">
            <w:pPr>
              <w:ind w:firstLine="0"/>
            </w:pPr>
            <w:r w:rsidRPr="007347CD">
              <w:t>Status</w:t>
            </w:r>
          </w:p>
        </w:tc>
        <w:tc>
          <w:tcPr>
            <w:tcW w:w="1906" w:type="dxa"/>
            <w:noWrap/>
            <w:hideMark/>
          </w:tcPr>
          <w:p w14:paraId="0411AB99" w14:textId="77777777" w:rsidR="007347CD" w:rsidRPr="007347CD" w:rsidRDefault="007347CD" w:rsidP="007347CD">
            <w:pPr>
              <w:ind w:firstLine="0"/>
            </w:pPr>
            <w:r w:rsidRPr="007347CD">
              <w:t>int</w:t>
            </w:r>
          </w:p>
        </w:tc>
        <w:tc>
          <w:tcPr>
            <w:tcW w:w="3786" w:type="dxa"/>
            <w:noWrap/>
            <w:hideMark/>
          </w:tcPr>
          <w:p w14:paraId="34F0B040" w14:textId="6D42949B" w:rsidR="007347CD" w:rsidRPr="007347CD" w:rsidRDefault="009076C3" w:rsidP="007347CD">
            <w:pPr>
              <w:ind w:firstLine="0"/>
            </w:pPr>
            <w:r>
              <w:t>Null</w:t>
            </w:r>
          </w:p>
        </w:tc>
      </w:tr>
      <w:tr w:rsidR="007347CD" w:rsidRPr="007347CD" w14:paraId="3D12991F" w14:textId="77777777" w:rsidTr="00C32277">
        <w:trPr>
          <w:trHeight w:val="720"/>
        </w:trPr>
        <w:tc>
          <w:tcPr>
            <w:tcW w:w="938" w:type="dxa"/>
            <w:noWrap/>
            <w:hideMark/>
          </w:tcPr>
          <w:p w14:paraId="56CE24B8" w14:textId="405A0287" w:rsidR="007347CD" w:rsidRPr="007347CD" w:rsidRDefault="00C32277" w:rsidP="00C32277">
            <w:pPr>
              <w:ind w:firstLine="0"/>
              <w:jc w:val="center"/>
            </w:pPr>
            <w:r>
              <w:t>11</w:t>
            </w:r>
          </w:p>
        </w:tc>
        <w:tc>
          <w:tcPr>
            <w:tcW w:w="2148" w:type="dxa"/>
            <w:noWrap/>
            <w:hideMark/>
          </w:tcPr>
          <w:p w14:paraId="3D63991C" w14:textId="77777777" w:rsidR="007347CD" w:rsidRPr="007347CD" w:rsidRDefault="007347CD" w:rsidP="007347CD">
            <w:pPr>
              <w:ind w:firstLine="0"/>
            </w:pPr>
            <w:r w:rsidRPr="007347CD">
              <w:t>Location</w:t>
            </w:r>
          </w:p>
        </w:tc>
        <w:tc>
          <w:tcPr>
            <w:tcW w:w="1906" w:type="dxa"/>
            <w:noWrap/>
            <w:hideMark/>
          </w:tcPr>
          <w:p w14:paraId="30F5A116" w14:textId="77777777" w:rsidR="007347CD" w:rsidRPr="007347CD" w:rsidRDefault="007347CD" w:rsidP="007347CD">
            <w:pPr>
              <w:ind w:firstLine="0"/>
            </w:pPr>
            <w:r w:rsidRPr="007347CD">
              <w:t>nvarchar(63)</w:t>
            </w:r>
          </w:p>
        </w:tc>
        <w:tc>
          <w:tcPr>
            <w:tcW w:w="3786" w:type="dxa"/>
            <w:noWrap/>
            <w:hideMark/>
          </w:tcPr>
          <w:p w14:paraId="5A31A1A2" w14:textId="02EE768F" w:rsidR="007347CD" w:rsidRPr="007347CD" w:rsidRDefault="009076C3" w:rsidP="007347CD">
            <w:pPr>
              <w:ind w:firstLine="0"/>
            </w:pPr>
            <w:r>
              <w:t>Not null</w:t>
            </w:r>
          </w:p>
        </w:tc>
      </w:tr>
      <w:tr w:rsidR="007347CD" w:rsidRPr="007347CD" w14:paraId="7255FC93" w14:textId="77777777" w:rsidTr="00C32277">
        <w:trPr>
          <w:trHeight w:val="720"/>
        </w:trPr>
        <w:tc>
          <w:tcPr>
            <w:tcW w:w="938" w:type="dxa"/>
            <w:noWrap/>
            <w:hideMark/>
          </w:tcPr>
          <w:p w14:paraId="0D8908DD" w14:textId="581FCE0E" w:rsidR="007347CD" w:rsidRPr="007347CD" w:rsidRDefault="00C32277" w:rsidP="00C32277">
            <w:pPr>
              <w:ind w:firstLine="0"/>
              <w:jc w:val="center"/>
            </w:pPr>
            <w:r>
              <w:t>12</w:t>
            </w:r>
          </w:p>
        </w:tc>
        <w:tc>
          <w:tcPr>
            <w:tcW w:w="2148" w:type="dxa"/>
            <w:noWrap/>
            <w:hideMark/>
          </w:tcPr>
          <w:p w14:paraId="5D25CE84" w14:textId="77777777" w:rsidR="007347CD" w:rsidRPr="007347CD" w:rsidRDefault="007347CD" w:rsidP="007347CD">
            <w:pPr>
              <w:ind w:firstLine="0"/>
            </w:pPr>
            <w:r w:rsidRPr="007347CD">
              <w:t>IsSelfContainer</w:t>
            </w:r>
          </w:p>
        </w:tc>
        <w:tc>
          <w:tcPr>
            <w:tcW w:w="1906" w:type="dxa"/>
            <w:noWrap/>
            <w:hideMark/>
          </w:tcPr>
          <w:p w14:paraId="0E707BB1" w14:textId="77777777" w:rsidR="007347CD" w:rsidRPr="007347CD" w:rsidRDefault="007347CD" w:rsidP="007347CD">
            <w:pPr>
              <w:ind w:firstLine="0"/>
            </w:pPr>
            <w:r w:rsidRPr="007347CD">
              <w:t>bit</w:t>
            </w:r>
          </w:p>
        </w:tc>
        <w:tc>
          <w:tcPr>
            <w:tcW w:w="3786" w:type="dxa"/>
            <w:noWrap/>
            <w:hideMark/>
          </w:tcPr>
          <w:p w14:paraId="0C45F1B2" w14:textId="6E00B067" w:rsidR="007347CD" w:rsidRPr="007347CD" w:rsidRDefault="009076C3" w:rsidP="007347CD">
            <w:pPr>
              <w:ind w:firstLine="0"/>
            </w:pPr>
            <w:r>
              <w:t>Not null</w:t>
            </w:r>
          </w:p>
        </w:tc>
      </w:tr>
      <w:tr w:rsidR="007347CD" w:rsidRPr="007347CD" w14:paraId="65D0C622" w14:textId="77777777" w:rsidTr="00C32277">
        <w:trPr>
          <w:trHeight w:val="720"/>
        </w:trPr>
        <w:tc>
          <w:tcPr>
            <w:tcW w:w="938" w:type="dxa"/>
            <w:noWrap/>
            <w:hideMark/>
          </w:tcPr>
          <w:p w14:paraId="67C7751B" w14:textId="5730E732" w:rsidR="007347CD" w:rsidRPr="007347CD" w:rsidRDefault="00C32277" w:rsidP="00C32277">
            <w:pPr>
              <w:ind w:firstLine="0"/>
              <w:jc w:val="center"/>
            </w:pPr>
            <w:r>
              <w:t>13</w:t>
            </w:r>
          </w:p>
        </w:tc>
        <w:tc>
          <w:tcPr>
            <w:tcW w:w="2148" w:type="dxa"/>
            <w:noWrap/>
            <w:hideMark/>
          </w:tcPr>
          <w:p w14:paraId="69E4879D" w14:textId="77777777" w:rsidR="007347CD" w:rsidRPr="007347CD" w:rsidRDefault="007347CD" w:rsidP="007347CD">
            <w:pPr>
              <w:ind w:firstLine="0"/>
            </w:pPr>
            <w:r w:rsidRPr="007347CD">
              <w:t>Count</w:t>
            </w:r>
          </w:p>
        </w:tc>
        <w:tc>
          <w:tcPr>
            <w:tcW w:w="1906" w:type="dxa"/>
            <w:noWrap/>
            <w:hideMark/>
          </w:tcPr>
          <w:p w14:paraId="7F338712" w14:textId="77777777" w:rsidR="007347CD" w:rsidRPr="007347CD" w:rsidRDefault="007347CD" w:rsidP="007347CD">
            <w:pPr>
              <w:ind w:firstLine="0"/>
            </w:pPr>
            <w:r w:rsidRPr="007347CD">
              <w:t>int</w:t>
            </w:r>
          </w:p>
        </w:tc>
        <w:tc>
          <w:tcPr>
            <w:tcW w:w="3786" w:type="dxa"/>
            <w:noWrap/>
            <w:hideMark/>
          </w:tcPr>
          <w:p w14:paraId="76D1B319" w14:textId="5E058194" w:rsidR="007347CD" w:rsidRPr="007347CD" w:rsidRDefault="009076C3" w:rsidP="007347CD">
            <w:pPr>
              <w:ind w:firstLine="0"/>
            </w:pPr>
            <w:r>
              <w:t>Not null</w:t>
            </w:r>
          </w:p>
        </w:tc>
      </w:tr>
      <w:tr w:rsidR="007347CD" w:rsidRPr="007347CD" w14:paraId="35B37425" w14:textId="77777777" w:rsidTr="00C32277">
        <w:trPr>
          <w:trHeight w:val="720"/>
        </w:trPr>
        <w:tc>
          <w:tcPr>
            <w:tcW w:w="938" w:type="dxa"/>
            <w:noWrap/>
            <w:hideMark/>
          </w:tcPr>
          <w:p w14:paraId="154DF087" w14:textId="0A224987" w:rsidR="007347CD" w:rsidRPr="007347CD" w:rsidRDefault="00C32277" w:rsidP="00C32277">
            <w:pPr>
              <w:ind w:firstLine="0"/>
              <w:jc w:val="center"/>
            </w:pPr>
            <w:r>
              <w:t>14</w:t>
            </w:r>
          </w:p>
        </w:tc>
        <w:tc>
          <w:tcPr>
            <w:tcW w:w="2148" w:type="dxa"/>
            <w:noWrap/>
            <w:hideMark/>
          </w:tcPr>
          <w:p w14:paraId="6A112D47" w14:textId="77777777" w:rsidR="007347CD" w:rsidRPr="007347CD" w:rsidRDefault="007347CD" w:rsidP="007347CD">
            <w:pPr>
              <w:ind w:firstLine="0"/>
            </w:pPr>
            <w:r w:rsidRPr="007347CD">
              <w:t>Area</w:t>
            </w:r>
          </w:p>
        </w:tc>
        <w:tc>
          <w:tcPr>
            <w:tcW w:w="1906" w:type="dxa"/>
            <w:noWrap/>
            <w:hideMark/>
          </w:tcPr>
          <w:p w14:paraId="3002EC83" w14:textId="77777777" w:rsidR="007347CD" w:rsidRPr="007347CD" w:rsidRDefault="007347CD" w:rsidP="007347CD">
            <w:pPr>
              <w:ind w:firstLine="0"/>
            </w:pPr>
            <w:r w:rsidRPr="007347CD">
              <w:t>int</w:t>
            </w:r>
          </w:p>
        </w:tc>
        <w:tc>
          <w:tcPr>
            <w:tcW w:w="3786" w:type="dxa"/>
            <w:noWrap/>
            <w:hideMark/>
          </w:tcPr>
          <w:p w14:paraId="7B3830C2" w14:textId="3339474E" w:rsidR="007347CD" w:rsidRPr="007347CD" w:rsidRDefault="009076C3" w:rsidP="007347CD">
            <w:pPr>
              <w:ind w:firstLine="0"/>
            </w:pPr>
            <w:r>
              <w:t>Null</w:t>
            </w:r>
          </w:p>
        </w:tc>
      </w:tr>
      <w:tr w:rsidR="007347CD" w:rsidRPr="007347CD" w14:paraId="11E9DBC3" w14:textId="77777777" w:rsidTr="00C32277">
        <w:trPr>
          <w:trHeight w:val="720"/>
        </w:trPr>
        <w:tc>
          <w:tcPr>
            <w:tcW w:w="938" w:type="dxa"/>
            <w:noWrap/>
            <w:hideMark/>
          </w:tcPr>
          <w:p w14:paraId="407B780C" w14:textId="606B63C8" w:rsidR="007347CD" w:rsidRPr="007347CD" w:rsidRDefault="00C32277" w:rsidP="00C32277">
            <w:pPr>
              <w:ind w:firstLine="0"/>
              <w:jc w:val="center"/>
            </w:pPr>
            <w:r>
              <w:t>15</w:t>
            </w:r>
          </w:p>
        </w:tc>
        <w:tc>
          <w:tcPr>
            <w:tcW w:w="2148" w:type="dxa"/>
            <w:noWrap/>
            <w:hideMark/>
          </w:tcPr>
          <w:p w14:paraId="5BB93E92" w14:textId="77777777" w:rsidR="007347CD" w:rsidRPr="007347CD" w:rsidRDefault="007347CD" w:rsidP="007347CD">
            <w:pPr>
              <w:ind w:firstLine="0"/>
            </w:pPr>
            <w:r w:rsidRPr="007347CD">
              <w:t>IsDeleted</w:t>
            </w:r>
          </w:p>
        </w:tc>
        <w:tc>
          <w:tcPr>
            <w:tcW w:w="1906" w:type="dxa"/>
            <w:noWrap/>
            <w:hideMark/>
          </w:tcPr>
          <w:p w14:paraId="6CA25B8D" w14:textId="77777777" w:rsidR="007347CD" w:rsidRPr="007347CD" w:rsidRDefault="007347CD" w:rsidP="007347CD">
            <w:pPr>
              <w:ind w:firstLine="0"/>
            </w:pPr>
            <w:r w:rsidRPr="007347CD">
              <w:t>bit</w:t>
            </w:r>
          </w:p>
        </w:tc>
        <w:tc>
          <w:tcPr>
            <w:tcW w:w="3786" w:type="dxa"/>
            <w:noWrap/>
            <w:hideMark/>
          </w:tcPr>
          <w:p w14:paraId="2B9F1B5F" w14:textId="108D2027" w:rsidR="007347CD" w:rsidRPr="007347CD" w:rsidRDefault="009076C3" w:rsidP="009D63E8">
            <w:pPr>
              <w:keepNext/>
              <w:ind w:firstLine="0"/>
            </w:pPr>
            <w:r>
              <w:t>Null</w:t>
            </w:r>
          </w:p>
        </w:tc>
      </w:tr>
    </w:tbl>
    <w:p w14:paraId="1E196B58" w14:textId="640BF6A3" w:rsidR="007347CD" w:rsidRDefault="009D63E8" w:rsidP="009D63E8">
      <w:pPr>
        <w:pStyle w:val="Caption"/>
      </w:pPr>
      <w:bookmarkStart w:id="200" w:name="_Toc167322126"/>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10</w:t>
      </w:r>
      <w:r w:rsidR="007859AF">
        <w:rPr>
          <w:noProof/>
        </w:rPr>
        <w:fldChar w:fldCharType="end"/>
      </w:r>
      <w:r>
        <w:t xml:space="preserve"> Bảng dữ liệu phòng trọ</w:t>
      </w:r>
      <w:bookmarkEnd w:id="200"/>
    </w:p>
    <w:p w14:paraId="321F6F6A" w14:textId="617F182E" w:rsidR="007347CD" w:rsidRPr="006E1D87" w:rsidRDefault="007347CD" w:rsidP="006E1D87">
      <w:pPr>
        <w:pStyle w:val="ListParagraph"/>
        <w:numPr>
          <w:ilvl w:val="0"/>
          <w:numId w:val="54"/>
        </w:numPr>
      </w:pPr>
      <w:r w:rsidRPr="006E1D87">
        <w:t>dbo.ServiceInBoardingHouses</w:t>
      </w:r>
    </w:p>
    <w:p w14:paraId="7B020215" w14:textId="3D9F942A" w:rsidR="007347CD" w:rsidRDefault="007347CD" w:rsidP="00C03DAB">
      <w:pPr>
        <w:pStyle w:val="ListParagraph"/>
        <w:numPr>
          <w:ilvl w:val="0"/>
          <w:numId w:val="18"/>
        </w:numPr>
      </w:pPr>
      <w:r>
        <w:t>Lưu trữ danh sách các dịch vụ trong các khu trọ</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7E7E7265" w14:textId="77777777" w:rsidTr="00C32277">
        <w:trPr>
          <w:trHeight w:val="720"/>
        </w:trPr>
        <w:tc>
          <w:tcPr>
            <w:tcW w:w="938" w:type="dxa"/>
            <w:noWrap/>
            <w:hideMark/>
          </w:tcPr>
          <w:p w14:paraId="1BA7C187" w14:textId="77777777" w:rsidR="007347CD" w:rsidRPr="0039754D" w:rsidRDefault="007347CD" w:rsidP="00C32277">
            <w:pPr>
              <w:ind w:firstLine="0"/>
              <w:jc w:val="center"/>
              <w:rPr>
                <w:b/>
              </w:rPr>
            </w:pPr>
            <w:r w:rsidRPr="0039754D">
              <w:rPr>
                <w:b/>
              </w:rPr>
              <w:t>STT</w:t>
            </w:r>
          </w:p>
        </w:tc>
        <w:tc>
          <w:tcPr>
            <w:tcW w:w="2148" w:type="dxa"/>
            <w:noWrap/>
            <w:hideMark/>
          </w:tcPr>
          <w:p w14:paraId="0DB81F27" w14:textId="77777777" w:rsidR="007347CD" w:rsidRPr="0039754D" w:rsidRDefault="007347CD" w:rsidP="007347CD">
            <w:pPr>
              <w:ind w:firstLine="0"/>
              <w:rPr>
                <w:b/>
              </w:rPr>
            </w:pPr>
            <w:r w:rsidRPr="0039754D">
              <w:rPr>
                <w:b/>
              </w:rPr>
              <w:t>Tên cột</w:t>
            </w:r>
          </w:p>
        </w:tc>
        <w:tc>
          <w:tcPr>
            <w:tcW w:w="1906" w:type="dxa"/>
            <w:noWrap/>
            <w:hideMark/>
          </w:tcPr>
          <w:p w14:paraId="6B8FDD1A" w14:textId="77777777" w:rsidR="007347CD" w:rsidRPr="0039754D" w:rsidRDefault="007347CD" w:rsidP="007347CD">
            <w:pPr>
              <w:ind w:firstLine="0"/>
              <w:rPr>
                <w:b/>
              </w:rPr>
            </w:pPr>
            <w:r w:rsidRPr="0039754D">
              <w:rPr>
                <w:b/>
              </w:rPr>
              <w:t>Kiểu dữ liệu</w:t>
            </w:r>
          </w:p>
        </w:tc>
        <w:tc>
          <w:tcPr>
            <w:tcW w:w="3786" w:type="dxa"/>
            <w:noWrap/>
            <w:hideMark/>
          </w:tcPr>
          <w:p w14:paraId="092228A8" w14:textId="77777777" w:rsidR="007347CD" w:rsidRPr="0039754D" w:rsidRDefault="007347CD" w:rsidP="007347CD">
            <w:pPr>
              <w:ind w:firstLine="0"/>
              <w:rPr>
                <w:b/>
              </w:rPr>
            </w:pPr>
            <w:r w:rsidRPr="0039754D">
              <w:rPr>
                <w:b/>
              </w:rPr>
              <w:t>Ràng buộc</w:t>
            </w:r>
          </w:p>
        </w:tc>
      </w:tr>
      <w:tr w:rsidR="007347CD" w:rsidRPr="007347CD" w14:paraId="32D14D7D" w14:textId="77777777" w:rsidTr="00C32277">
        <w:trPr>
          <w:trHeight w:val="720"/>
        </w:trPr>
        <w:tc>
          <w:tcPr>
            <w:tcW w:w="938" w:type="dxa"/>
            <w:noWrap/>
            <w:hideMark/>
          </w:tcPr>
          <w:p w14:paraId="53F783D4" w14:textId="31F39443" w:rsidR="007347CD" w:rsidRPr="007347CD" w:rsidRDefault="00C32277" w:rsidP="00C32277">
            <w:pPr>
              <w:ind w:firstLine="0"/>
              <w:jc w:val="center"/>
            </w:pPr>
            <w:r>
              <w:lastRenderedPageBreak/>
              <w:t>1</w:t>
            </w:r>
          </w:p>
        </w:tc>
        <w:tc>
          <w:tcPr>
            <w:tcW w:w="2148" w:type="dxa"/>
            <w:noWrap/>
            <w:hideMark/>
          </w:tcPr>
          <w:p w14:paraId="59892EA9" w14:textId="77777777" w:rsidR="007347CD" w:rsidRPr="007347CD" w:rsidRDefault="007347CD" w:rsidP="007347CD">
            <w:pPr>
              <w:ind w:firstLine="0"/>
            </w:pPr>
            <w:r w:rsidRPr="007347CD">
              <w:t>Id</w:t>
            </w:r>
          </w:p>
        </w:tc>
        <w:tc>
          <w:tcPr>
            <w:tcW w:w="1906" w:type="dxa"/>
            <w:noWrap/>
            <w:hideMark/>
          </w:tcPr>
          <w:p w14:paraId="7ECFF0A4" w14:textId="77777777" w:rsidR="007347CD" w:rsidRPr="007347CD" w:rsidRDefault="007347CD" w:rsidP="007347CD">
            <w:pPr>
              <w:ind w:firstLine="0"/>
            </w:pPr>
            <w:r w:rsidRPr="007347CD">
              <w:t>uniqueidentifier</w:t>
            </w:r>
          </w:p>
        </w:tc>
        <w:tc>
          <w:tcPr>
            <w:tcW w:w="3786" w:type="dxa"/>
            <w:noWrap/>
            <w:hideMark/>
          </w:tcPr>
          <w:p w14:paraId="0A4FCF53" w14:textId="442565C1" w:rsidR="007347CD" w:rsidRPr="007347CD" w:rsidRDefault="009076C3" w:rsidP="007347CD">
            <w:pPr>
              <w:ind w:firstLine="0"/>
            </w:pPr>
            <w:r>
              <w:t>Null</w:t>
            </w:r>
          </w:p>
        </w:tc>
      </w:tr>
      <w:tr w:rsidR="007347CD" w:rsidRPr="007347CD" w14:paraId="66799878" w14:textId="77777777" w:rsidTr="00C32277">
        <w:trPr>
          <w:trHeight w:val="720"/>
        </w:trPr>
        <w:tc>
          <w:tcPr>
            <w:tcW w:w="938" w:type="dxa"/>
            <w:noWrap/>
            <w:hideMark/>
          </w:tcPr>
          <w:p w14:paraId="22967FF1" w14:textId="688B9A9D" w:rsidR="007347CD" w:rsidRPr="007347CD" w:rsidRDefault="00C32277" w:rsidP="00C32277">
            <w:pPr>
              <w:ind w:firstLine="0"/>
              <w:jc w:val="center"/>
            </w:pPr>
            <w:r>
              <w:t>2</w:t>
            </w:r>
          </w:p>
        </w:tc>
        <w:tc>
          <w:tcPr>
            <w:tcW w:w="2148" w:type="dxa"/>
            <w:noWrap/>
            <w:hideMark/>
          </w:tcPr>
          <w:p w14:paraId="02B6F7A1" w14:textId="77777777" w:rsidR="007347CD" w:rsidRPr="007347CD" w:rsidRDefault="007347CD" w:rsidP="007347CD">
            <w:pPr>
              <w:ind w:firstLine="0"/>
            </w:pPr>
            <w:r w:rsidRPr="007347CD">
              <w:t>CreatedAt</w:t>
            </w:r>
          </w:p>
        </w:tc>
        <w:tc>
          <w:tcPr>
            <w:tcW w:w="1906" w:type="dxa"/>
            <w:noWrap/>
            <w:hideMark/>
          </w:tcPr>
          <w:p w14:paraId="40467C02" w14:textId="77777777" w:rsidR="007347CD" w:rsidRPr="007347CD" w:rsidRDefault="007347CD" w:rsidP="007347CD">
            <w:pPr>
              <w:ind w:firstLine="0"/>
            </w:pPr>
            <w:r w:rsidRPr="007347CD">
              <w:t>datetime2(7)</w:t>
            </w:r>
          </w:p>
        </w:tc>
        <w:tc>
          <w:tcPr>
            <w:tcW w:w="3786" w:type="dxa"/>
            <w:noWrap/>
            <w:hideMark/>
          </w:tcPr>
          <w:p w14:paraId="6B102C1F" w14:textId="26AE479D" w:rsidR="007347CD" w:rsidRPr="007347CD" w:rsidRDefault="009076C3" w:rsidP="007347CD">
            <w:pPr>
              <w:ind w:firstLine="0"/>
            </w:pPr>
            <w:r>
              <w:t>Null</w:t>
            </w:r>
          </w:p>
        </w:tc>
      </w:tr>
      <w:tr w:rsidR="007347CD" w:rsidRPr="007347CD" w14:paraId="1B1D4EC5" w14:textId="77777777" w:rsidTr="00C32277">
        <w:trPr>
          <w:trHeight w:val="720"/>
        </w:trPr>
        <w:tc>
          <w:tcPr>
            <w:tcW w:w="938" w:type="dxa"/>
            <w:noWrap/>
            <w:hideMark/>
          </w:tcPr>
          <w:p w14:paraId="61DB337F" w14:textId="4EB775CA" w:rsidR="007347CD" w:rsidRPr="007347CD" w:rsidRDefault="00C32277" w:rsidP="00C32277">
            <w:pPr>
              <w:ind w:firstLine="0"/>
              <w:jc w:val="center"/>
            </w:pPr>
            <w:r>
              <w:t>3</w:t>
            </w:r>
          </w:p>
        </w:tc>
        <w:tc>
          <w:tcPr>
            <w:tcW w:w="2148" w:type="dxa"/>
            <w:noWrap/>
            <w:hideMark/>
          </w:tcPr>
          <w:p w14:paraId="31536B4D" w14:textId="77777777" w:rsidR="007347CD" w:rsidRPr="007347CD" w:rsidRDefault="007347CD" w:rsidP="007347CD">
            <w:pPr>
              <w:ind w:firstLine="0"/>
            </w:pPr>
            <w:r w:rsidRPr="007347CD">
              <w:t>UpdatedAt</w:t>
            </w:r>
          </w:p>
        </w:tc>
        <w:tc>
          <w:tcPr>
            <w:tcW w:w="1906" w:type="dxa"/>
            <w:noWrap/>
            <w:hideMark/>
          </w:tcPr>
          <w:p w14:paraId="68482C7B" w14:textId="77777777" w:rsidR="007347CD" w:rsidRPr="007347CD" w:rsidRDefault="007347CD" w:rsidP="007347CD">
            <w:pPr>
              <w:ind w:firstLine="0"/>
            </w:pPr>
            <w:r w:rsidRPr="007347CD">
              <w:t>datetime2(7)</w:t>
            </w:r>
          </w:p>
        </w:tc>
        <w:tc>
          <w:tcPr>
            <w:tcW w:w="3786" w:type="dxa"/>
            <w:noWrap/>
            <w:hideMark/>
          </w:tcPr>
          <w:p w14:paraId="33DF5DC6" w14:textId="5CDB0518" w:rsidR="007347CD" w:rsidRPr="007347CD" w:rsidRDefault="009076C3" w:rsidP="007347CD">
            <w:pPr>
              <w:ind w:firstLine="0"/>
            </w:pPr>
            <w:r>
              <w:t>Null</w:t>
            </w:r>
          </w:p>
        </w:tc>
      </w:tr>
      <w:tr w:rsidR="007347CD" w:rsidRPr="007347CD" w14:paraId="0C3C8D76" w14:textId="77777777" w:rsidTr="00C32277">
        <w:trPr>
          <w:trHeight w:val="720"/>
        </w:trPr>
        <w:tc>
          <w:tcPr>
            <w:tcW w:w="938" w:type="dxa"/>
            <w:noWrap/>
            <w:hideMark/>
          </w:tcPr>
          <w:p w14:paraId="4E63AD3D" w14:textId="6F2EB0C7" w:rsidR="007347CD" w:rsidRPr="007347CD" w:rsidRDefault="00C32277" w:rsidP="00C32277">
            <w:pPr>
              <w:ind w:firstLine="0"/>
              <w:jc w:val="center"/>
            </w:pPr>
            <w:r>
              <w:t>4</w:t>
            </w:r>
          </w:p>
        </w:tc>
        <w:tc>
          <w:tcPr>
            <w:tcW w:w="2148" w:type="dxa"/>
            <w:noWrap/>
            <w:hideMark/>
          </w:tcPr>
          <w:p w14:paraId="60F9D68C" w14:textId="77777777" w:rsidR="007347CD" w:rsidRPr="007347CD" w:rsidRDefault="007347CD" w:rsidP="007347CD">
            <w:pPr>
              <w:ind w:firstLine="0"/>
            </w:pPr>
            <w:r w:rsidRPr="007347CD">
              <w:t>BoardingHouseId</w:t>
            </w:r>
          </w:p>
        </w:tc>
        <w:tc>
          <w:tcPr>
            <w:tcW w:w="1906" w:type="dxa"/>
            <w:noWrap/>
            <w:hideMark/>
          </w:tcPr>
          <w:p w14:paraId="6BA8AD72" w14:textId="77777777" w:rsidR="007347CD" w:rsidRPr="007347CD" w:rsidRDefault="007347CD" w:rsidP="007347CD">
            <w:pPr>
              <w:ind w:firstLine="0"/>
            </w:pPr>
            <w:r w:rsidRPr="007347CD">
              <w:t>uniqueidentifier</w:t>
            </w:r>
          </w:p>
        </w:tc>
        <w:tc>
          <w:tcPr>
            <w:tcW w:w="3786" w:type="dxa"/>
            <w:noWrap/>
            <w:hideMark/>
          </w:tcPr>
          <w:p w14:paraId="4112E088" w14:textId="37423007" w:rsidR="007347CD" w:rsidRPr="007347CD" w:rsidRDefault="009076C3" w:rsidP="007347CD">
            <w:pPr>
              <w:ind w:firstLine="0"/>
            </w:pPr>
            <w:r>
              <w:t>Null</w:t>
            </w:r>
          </w:p>
        </w:tc>
      </w:tr>
      <w:tr w:rsidR="007347CD" w:rsidRPr="007347CD" w14:paraId="2DCBDB9F" w14:textId="77777777" w:rsidTr="00C32277">
        <w:trPr>
          <w:trHeight w:val="720"/>
        </w:trPr>
        <w:tc>
          <w:tcPr>
            <w:tcW w:w="938" w:type="dxa"/>
            <w:noWrap/>
            <w:hideMark/>
          </w:tcPr>
          <w:p w14:paraId="0A0BA95C" w14:textId="6D40BFCC" w:rsidR="007347CD" w:rsidRPr="007347CD" w:rsidRDefault="00C32277" w:rsidP="00C32277">
            <w:pPr>
              <w:ind w:firstLine="0"/>
              <w:jc w:val="center"/>
            </w:pPr>
            <w:r>
              <w:t>5</w:t>
            </w:r>
          </w:p>
        </w:tc>
        <w:tc>
          <w:tcPr>
            <w:tcW w:w="2148" w:type="dxa"/>
            <w:noWrap/>
            <w:hideMark/>
          </w:tcPr>
          <w:p w14:paraId="7C6CD874" w14:textId="77777777" w:rsidR="007347CD" w:rsidRPr="007347CD" w:rsidRDefault="007347CD" w:rsidP="007347CD">
            <w:pPr>
              <w:ind w:firstLine="0"/>
            </w:pPr>
            <w:r w:rsidRPr="007347CD">
              <w:t>ProvideId</w:t>
            </w:r>
          </w:p>
        </w:tc>
        <w:tc>
          <w:tcPr>
            <w:tcW w:w="1906" w:type="dxa"/>
            <w:noWrap/>
            <w:hideMark/>
          </w:tcPr>
          <w:p w14:paraId="76B8D685" w14:textId="77777777" w:rsidR="007347CD" w:rsidRPr="007347CD" w:rsidRDefault="007347CD" w:rsidP="007347CD">
            <w:pPr>
              <w:ind w:firstLine="0"/>
            </w:pPr>
            <w:r w:rsidRPr="007347CD">
              <w:t>uniqueidentifier</w:t>
            </w:r>
          </w:p>
        </w:tc>
        <w:tc>
          <w:tcPr>
            <w:tcW w:w="3786" w:type="dxa"/>
            <w:noWrap/>
            <w:hideMark/>
          </w:tcPr>
          <w:p w14:paraId="2C0A9A3D" w14:textId="0CE23FBD" w:rsidR="007347CD" w:rsidRPr="007347CD" w:rsidRDefault="009076C3" w:rsidP="007347CD">
            <w:pPr>
              <w:ind w:firstLine="0"/>
            </w:pPr>
            <w:r>
              <w:t>Null</w:t>
            </w:r>
          </w:p>
        </w:tc>
      </w:tr>
      <w:tr w:rsidR="007347CD" w:rsidRPr="007347CD" w14:paraId="3C79DAAB" w14:textId="77777777" w:rsidTr="00C32277">
        <w:trPr>
          <w:trHeight w:val="720"/>
        </w:trPr>
        <w:tc>
          <w:tcPr>
            <w:tcW w:w="938" w:type="dxa"/>
            <w:noWrap/>
            <w:hideMark/>
          </w:tcPr>
          <w:p w14:paraId="00B524DA" w14:textId="680AD889" w:rsidR="007347CD" w:rsidRPr="007347CD" w:rsidRDefault="00C32277" w:rsidP="00C32277">
            <w:pPr>
              <w:ind w:firstLine="0"/>
              <w:jc w:val="center"/>
            </w:pPr>
            <w:r>
              <w:t>6</w:t>
            </w:r>
          </w:p>
        </w:tc>
        <w:tc>
          <w:tcPr>
            <w:tcW w:w="2148" w:type="dxa"/>
            <w:noWrap/>
            <w:hideMark/>
          </w:tcPr>
          <w:p w14:paraId="40537A9D" w14:textId="77777777" w:rsidR="007347CD" w:rsidRPr="007347CD" w:rsidRDefault="007347CD" w:rsidP="007347CD">
            <w:pPr>
              <w:ind w:firstLine="0"/>
            </w:pPr>
            <w:r w:rsidRPr="007347CD">
              <w:t>Price</w:t>
            </w:r>
          </w:p>
        </w:tc>
        <w:tc>
          <w:tcPr>
            <w:tcW w:w="1906" w:type="dxa"/>
            <w:noWrap/>
            <w:hideMark/>
          </w:tcPr>
          <w:p w14:paraId="5D93B473" w14:textId="77777777" w:rsidR="007347CD" w:rsidRPr="007347CD" w:rsidRDefault="007347CD" w:rsidP="007347CD">
            <w:pPr>
              <w:ind w:firstLine="0"/>
            </w:pPr>
            <w:r w:rsidRPr="007347CD">
              <w:t>decimal(18, 2)</w:t>
            </w:r>
          </w:p>
        </w:tc>
        <w:tc>
          <w:tcPr>
            <w:tcW w:w="3786" w:type="dxa"/>
            <w:noWrap/>
            <w:hideMark/>
          </w:tcPr>
          <w:p w14:paraId="067E75CD" w14:textId="36BBE41F" w:rsidR="007347CD" w:rsidRPr="007347CD" w:rsidRDefault="009076C3" w:rsidP="007347CD">
            <w:pPr>
              <w:ind w:firstLine="0"/>
            </w:pPr>
            <w:r>
              <w:t>Null</w:t>
            </w:r>
          </w:p>
        </w:tc>
      </w:tr>
      <w:tr w:rsidR="007347CD" w:rsidRPr="007347CD" w14:paraId="22F100CD" w14:textId="77777777" w:rsidTr="00C32277">
        <w:trPr>
          <w:trHeight w:val="720"/>
        </w:trPr>
        <w:tc>
          <w:tcPr>
            <w:tcW w:w="938" w:type="dxa"/>
            <w:noWrap/>
            <w:hideMark/>
          </w:tcPr>
          <w:p w14:paraId="29C69782" w14:textId="03220179" w:rsidR="007347CD" w:rsidRPr="007347CD" w:rsidRDefault="00C32277" w:rsidP="00C32277">
            <w:pPr>
              <w:ind w:firstLine="0"/>
              <w:jc w:val="center"/>
            </w:pPr>
            <w:r>
              <w:t>7</w:t>
            </w:r>
          </w:p>
        </w:tc>
        <w:tc>
          <w:tcPr>
            <w:tcW w:w="2148" w:type="dxa"/>
            <w:noWrap/>
            <w:hideMark/>
          </w:tcPr>
          <w:p w14:paraId="42AF1158" w14:textId="77777777" w:rsidR="007347CD" w:rsidRPr="007347CD" w:rsidRDefault="007347CD" w:rsidP="007347CD">
            <w:pPr>
              <w:ind w:firstLine="0"/>
            </w:pPr>
            <w:r w:rsidRPr="007347CD">
              <w:t>IsDeleted</w:t>
            </w:r>
          </w:p>
        </w:tc>
        <w:tc>
          <w:tcPr>
            <w:tcW w:w="1906" w:type="dxa"/>
            <w:noWrap/>
            <w:hideMark/>
          </w:tcPr>
          <w:p w14:paraId="513942DF" w14:textId="77777777" w:rsidR="007347CD" w:rsidRPr="007347CD" w:rsidRDefault="007347CD" w:rsidP="007347CD">
            <w:pPr>
              <w:ind w:firstLine="0"/>
            </w:pPr>
            <w:r w:rsidRPr="007347CD">
              <w:t>bit</w:t>
            </w:r>
          </w:p>
        </w:tc>
        <w:tc>
          <w:tcPr>
            <w:tcW w:w="3786" w:type="dxa"/>
            <w:noWrap/>
            <w:hideMark/>
          </w:tcPr>
          <w:p w14:paraId="1CC7400D" w14:textId="7C1516C7" w:rsidR="007347CD" w:rsidRPr="007347CD" w:rsidRDefault="009076C3" w:rsidP="009D63E8">
            <w:pPr>
              <w:keepNext/>
              <w:ind w:firstLine="0"/>
            </w:pPr>
            <w:r>
              <w:t>Not null</w:t>
            </w:r>
          </w:p>
        </w:tc>
      </w:tr>
    </w:tbl>
    <w:p w14:paraId="56F00C38" w14:textId="094315CF" w:rsidR="009D63E8" w:rsidRDefault="009D63E8">
      <w:pPr>
        <w:pStyle w:val="Caption"/>
      </w:pPr>
      <w:bookmarkStart w:id="201" w:name="_Toc167322127"/>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11</w:t>
      </w:r>
      <w:r w:rsidR="007859AF">
        <w:rPr>
          <w:noProof/>
        </w:rPr>
        <w:fldChar w:fldCharType="end"/>
      </w:r>
      <w:r>
        <w:t xml:space="preserve"> Bảng dữ liệu phòng trọ - dịch vụ</w:t>
      </w:r>
      <w:bookmarkEnd w:id="201"/>
    </w:p>
    <w:p w14:paraId="213EDD65" w14:textId="619546E5" w:rsidR="007347CD" w:rsidRPr="006E1D87" w:rsidRDefault="007347CD" w:rsidP="006E1D87">
      <w:pPr>
        <w:pStyle w:val="ListParagraph"/>
        <w:numPr>
          <w:ilvl w:val="0"/>
          <w:numId w:val="54"/>
        </w:numPr>
      </w:pPr>
      <w:r w:rsidRPr="006E1D87">
        <w:t>dbo.StagePayments</w:t>
      </w:r>
    </w:p>
    <w:p w14:paraId="03C0338D" w14:textId="6243E441" w:rsidR="007347CD" w:rsidRDefault="007347CD" w:rsidP="00C03DAB">
      <w:pPr>
        <w:pStyle w:val="ListParagraph"/>
        <w:numPr>
          <w:ilvl w:val="0"/>
          <w:numId w:val="18"/>
        </w:numPr>
      </w:pPr>
      <w:r>
        <w:t>Lưu trữ danh sách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026EA69B" w14:textId="77777777" w:rsidTr="00C32277">
        <w:trPr>
          <w:trHeight w:val="720"/>
        </w:trPr>
        <w:tc>
          <w:tcPr>
            <w:tcW w:w="938" w:type="dxa"/>
            <w:noWrap/>
            <w:hideMark/>
          </w:tcPr>
          <w:p w14:paraId="090954A8" w14:textId="77777777" w:rsidR="007347CD" w:rsidRPr="0039754D" w:rsidRDefault="007347CD" w:rsidP="00C32277">
            <w:pPr>
              <w:ind w:firstLine="0"/>
              <w:jc w:val="center"/>
              <w:rPr>
                <w:b/>
              </w:rPr>
            </w:pPr>
            <w:r w:rsidRPr="0039754D">
              <w:rPr>
                <w:b/>
              </w:rPr>
              <w:t>STT</w:t>
            </w:r>
          </w:p>
        </w:tc>
        <w:tc>
          <w:tcPr>
            <w:tcW w:w="2148" w:type="dxa"/>
            <w:noWrap/>
            <w:hideMark/>
          </w:tcPr>
          <w:p w14:paraId="46016628" w14:textId="77777777" w:rsidR="007347CD" w:rsidRPr="0039754D" w:rsidRDefault="007347CD" w:rsidP="007347CD">
            <w:pPr>
              <w:ind w:firstLine="0"/>
              <w:rPr>
                <w:b/>
              </w:rPr>
            </w:pPr>
            <w:r w:rsidRPr="0039754D">
              <w:rPr>
                <w:b/>
              </w:rPr>
              <w:t>Tên cột</w:t>
            </w:r>
          </w:p>
        </w:tc>
        <w:tc>
          <w:tcPr>
            <w:tcW w:w="1906" w:type="dxa"/>
            <w:noWrap/>
            <w:hideMark/>
          </w:tcPr>
          <w:p w14:paraId="3EB8DE0E" w14:textId="77777777" w:rsidR="007347CD" w:rsidRPr="0039754D" w:rsidRDefault="007347CD" w:rsidP="007347CD">
            <w:pPr>
              <w:ind w:firstLine="0"/>
              <w:rPr>
                <w:b/>
              </w:rPr>
            </w:pPr>
            <w:r w:rsidRPr="0039754D">
              <w:rPr>
                <w:b/>
              </w:rPr>
              <w:t>Kiểu dữ liệu</w:t>
            </w:r>
          </w:p>
        </w:tc>
        <w:tc>
          <w:tcPr>
            <w:tcW w:w="3786" w:type="dxa"/>
            <w:noWrap/>
            <w:hideMark/>
          </w:tcPr>
          <w:p w14:paraId="552B8A8A" w14:textId="77777777" w:rsidR="007347CD" w:rsidRPr="0039754D" w:rsidRDefault="007347CD" w:rsidP="007347CD">
            <w:pPr>
              <w:ind w:firstLine="0"/>
              <w:rPr>
                <w:b/>
              </w:rPr>
            </w:pPr>
            <w:r w:rsidRPr="0039754D">
              <w:rPr>
                <w:b/>
              </w:rPr>
              <w:t>Ràng buộc</w:t>
            </w:r>
          </w:p>
        </w:tc>
      </w:tr>
      <w:tr w:rsidR="007347CD" w:rsidRPr="007347CD" w14:paraId="2757662B" w14:textId="77777777" w:rsidTr="00C32277">
        <w:trPr>
          <w:trHeight w:val="720"/>
        </w:trPr>
        <w:tc>
          <w:tcPr>
            <w:tcW w:w="938" w:type="dxa"/>
            <w:noWrap/>
            <w:hideMark/>
          </w:tcPr>
          <w:p w14:paraId="69FA2CF2" w14:textId="4753CC93" w:rsidR="007347CD" w:rsidRPr="007347CD" w:rsidRDefault="00C32277" w:rsidP="00C32277">
            <w:pPr>
              <w:ind w:firstLine="0"/>
              <w:jc w:val="center"/>
            </w:pPr>
            <w:r>
              <w:t>1</w:t>
            </w:r>
          </w:p>
        </w:tc>
        <w:tc>
          <w:tcPr>
            <w:tcW w:w="2148" w:type="dxa"/>
            <w:noWrap/>
            <w:hideMark/>
          </w:tcPr>
          <w:p w14:paraId="3D9B394D" w14:textId="77777777" w:rsidR="007347CD" w:rsidRPr="007347CD" w:rsidRDefault="007347CD" w:rsidP="007347CD">
            <w:pPr>
              <w:ind w:firstLine="0"/>
            </w:pPr>
            <w:r w:rsidRPr="007347CD">
              <w:t>Id</w:t>
            </w:r>
          </w:p>
        </w:tc>
        <w:tc>
          <w:tcPr>
            <w:tcW w:w="1906" w:type="dxa"/>
            <w:noWrap/>
            <w:hideMark/>
          </w:tcPr>
          <w:p w14:paraId="06F21359" w14:textId="77777777" w:rsidR="007347CD" w:rsidRPr="007347CD" w:rsidRDefault="007347CD" w:rsidP="007347CD">
            <w:pPr>
              <w:ind w:firstLine="0"/>
            </w:pPr>
            <w:r w:rsidRPr="007347CD">
              <w:t>uniqueidentifier</w:t>
            </w:r>
          </w:p>
        </w:tc>
        <w:tc>
          <w:tcPr>
            <w:tcW w:w="3786" w:type="dxa"/>
            <w:noWrap/>
            <w:hideMark/>
          </w:tcPr>
          <w:p w14:paraId="0FDCDEAE" w14:textId="56733A5E" w:rsidR="007347CD" w:rsidRPr="007347CD" w:rsidRDefault="009076C3" w:rsidP="007347CD">
            <w:pPr>
              <w:ind w:firstLine="0"/>
            </w:pPr>
            <w:r>
              <w:t>Null</w:t>
            </w:r>
          </w:p>
        </w:tc>
      </w:tr>
      <w:tr w:rsidR="007347CD" w:rsidRPr="007347CD" w14:paraId="71FC1714" w14:textId="77777777" w:rsidTr="00C32277">
        <w:trPr>
          <w:trHeight w:val="720"/>
        </w:trPr>
        <w:tc>
          <w:tcPr>
            <w:tcW w:w="938" w:type="dxa"/>
            <w:noWrap/>
            <w:hideMark/>
          </w:tcPr>
          <w:p w14:paraId="5EF758DC" w14:textId="74DC0841" w:rsidR="007347CD" w:rsidRPr="007347CD" w:rsidRDefault="00C32277" w:rsidP="00C32277">
            <w:pPr>
              <w:ind w:firstLine="0"/>
              <w:jc w:val="center"/>
            </w:pPr>
            <w:r>
              <w:t>2</w:t>
            </w:r>
          </w:p>
        </w:tc>
        <w:tc>
          <w:tcPr>
            <w:tcW w:w="2148" w:type="dxa"/>
            <w:noWrap/>
            <w:hideMark/>
          </w:tcPr>
          <w:p w14:paraId="5218D693" w14:textId="77777777" w:rsidR="007347CD" w:rsidRPr="007347CD" w:rsidRDefault="007347CD" w:rsidP="007347CD">
            <w:pPr>
              <w:ind w:firstLine="0"/>
            </w:pPr>
            <w:r w:rsidRPr="007347CD">
              <w:t>CreatedAt</w:t>
            </w:r>
          </w:p>
        </w:tc>
        <w:tc>
          <w:tcPr>
            <w:tcW w:w="1906" w:type="dxa"/>
            <w:noWrap/>
            <w:hideMark/>
          </w:tcPr>
          <w:p w14:paraId="1DEC9966" w14:textId="77777777" w:rsidR="007347CD" w:rsidRPr="007347CD" w:rsidRDefault="007347CD" w:rsidP="007347CD">
            <w:pPr>
              <w:ind w:firstLine="0"/>
            </w:pPr>
            <w:r w:rsidRPr="007347CD">
              <w:t>datetime2(7)</w:t>
            </w:r>
          </w:p>
        </w:tc>
        <w:tc>
          <w:tcPr>
            <w:tcW w:w="3786" w:type="dxa"/>
            <w:noWrap/>
            <w:hideMark/>
          </w:tcPr>
          <w:p w14:paraId="18C5A949" w14:textId="2B0540FD" w:rsidR="007347CD" w:rsidRPr="007347CD" w:rsidRDefault="009076C3" w:rsidP="007347CD">
            <w:pPr>
              <w:ind w:firstLine="0"/>
            </w:pPr>
            <w:r>
              <w:t>Null</w:t>
            </w:r>
          </w:p>
        </w:tc>
      </w:tr>
      <w:tr w:rsidR="007347CD" w:rsidRPr="007347CD" w14:paraId="7695B9C8" w14:textId="77777777" w:rsidTr="00C32277">
        <w:trPr>
          <w:trHeight w:val="720"/>
        </w:trPr>
        <w:tc>
          <w:tcPr>
            <w:tcW w:w="938" w:type="dxa"/>
            <w:noWrap/>
            <w:hideMark/>
          </w:tcPr>
          <w:p w14:paraId="6F0E57FE" w14:textId="3835922F" w:rsidR="007347CD" w:rsidRPr="007347CD" w:rsidRDefault="00C32277" w:rsidP="00C32277">
            <w:pPr>
              <w:ind w:firstLine="0"/>
              <w:jc w:val="center"/>
            </w:pPr>
            <w:r>
              <w:t>3</w:t>
            </w:r>
          </w:p>
        </w:tc>
        <w:tc>
          <w:tcPr>
            <w:tcW w:w="2148" w:type="dxa"/>
            <w:noWrap/>
            <w:hideMark/>
          </w:tcPr>
          <w:p w14:paraId="1452A3B0" w14:textId="77777777" w:rsidR="007347CD" w:rsidRPr="007347CD" w:rsidRDefault="007347CD" w:rsidP="007347CD">
            <w:pPr>
              <w:ind w:firstLine="0"/>
            </w:pPr>
            <w:r w:rsidRPr="007347CD">
              <w:t>UpdatedAt</w:t>
            </w:r>
          </w:p>
        </w:tc>
        <w:tc>
          <w:tcPr>
            <w:tcW w:w="1906" w:type="dxa"/>
            <w:noWrap/>
            <w:hideMark/>
          </w:tcPr>
          <w:p w14:paraId="415E4684" w14:textId="77777777" w:rsidR="007347CD" w:rsidRPr="007347CD" w:rsidRDefault="007347CD" w:rsidP="007347CD">
            <w:pPr>
              <w:ind w:firstLine="0"/>
            </w:pPr>
            <w:r w:rsidRPr="007347CD">
              <w:t>datetime2(7)</w:t>
            </w:r>
          </w:p>
        </w:tc>
        <w:tc>
          <w:tcPr>
            <w:tcW w:w="3786" w:type="dxa"/>
            <w:noWrap/>
            <w:hideMark/>
          </w:tcPr>
          <w:p w14:paraId="58C41CE7" w14:textId="6CC0905C" w:rsidR="007347CD" w:rsidRPr="007347CD" w:rsidRDefault="009076C3" w:rsidP="007347CD">
            <w:pPr>
              <w:ind w:firstLine="0"/>
            </w:pPr>
            <w:r>
              <w:t>Null</w:t>
            </w:r>
          </w:p>
        </w:tc>
      </w:tr>
      <w:tr w:rsidR="007347CD" w:rsidRPr="007347CD" w14:paraId="3F73DE1A" w14:textId="77777777" w:rsidTr="00C32277">
        <w:trPr>
          <w:trHeight w:val="720"/>
        </w:trPr>
        <w:tc>
          <w:tcPr>
            <w:tcW w:w="938" w:type="dxa"/>
            <w:noWrap/>
            <w:hideMark/>
          </w:tcPr>
          <w:p w14:paraId="69053520" w14:textId="7A35F68D" w:rsidR="007347CD" w:rsidRPr="007347CD" w:rsidRDefault="00C32277" w:rsidP="00C32277">
            <w:pPr>
              <w:ind w:firstLine="0"/>
              <w:jc w:val="center"/>
            </w:pPr>
            <w:r>
              <w:t>4</w:t>
            </w:r>
          </w:p>
        </w:tc>
        <w:tc>
          <w:tcPr>
            <w:tcW w:w="2148" w:type="dxa"/>
            <w:noWrap/>
            <w:hideMark/>
          </w:tcPr>
          <w:p w14:paraId="07D3F60E" w14:textId="77777777" w:rsidR="007347CD" w:rsidRPr="007347CD" w:rsidRDefault="007347CD" w:rsidP="007347CD">
            <w:pPr>
              <w:ind w:firstLine="0"/>
            </w:pPr>
            <w:r w:rsidRPr="007347CD">
              <w:t>InvoiceNo</w:t>
            </w:r>
          </w:p>
        </w:tc>
        <w:tc>
          <w:tcPr>
            <w:tcW w:w="1906" w:type="dxa"/>
            <w:noWrap/>
            <w:hideMark/>
          </w:tcPr>
          <w:p w14:paraId="69931A00" w14:textId="77777777" w:rsidR="007347CD" w:rsidRPr="007347CD" w:rsidRDefault="007347CD" w:rsidP="007347CD">
            <w:pPr>
              <w:ind w:firstLine="0"/>
            </w:pPr>
            <w:r w:rsidRPr="007347CD">
              <w:t>nvarchar(MAX)</w:t>
            </w:r>
          </w:p>
        </w:tc>
        <w:tc>
          <w:tcPr>
            <w:tcW w:w="3786" w:type="dxa"/>
            <w:noWrap/>
            <w:hideMark/>
          </w:tcPr>
          <w:p w14:paraId="4B596491" w14:textId="64848A89" w:rsidR="007347CD" w:rsidRPr="007347CD" w:rsidRDefault="009076C3" w:rsidP="007347CD">
            <w:pPr>
              <w:ind w:firstLine="0"/>
            </w:pPr>
            <w:r>
              <w:t>Not null</w:t>
            </w:r>
          </w:p>
        </w:tc>
      </w:tr>
      <w:tr w:rsidR="007347CD" w:rsidRPr="007347CD" w14:paraId="789CD336" w14:textId="77777777" w:rsidTr="00C32277">
        <w:trPr>
          <w:trHeight w:val="720"/>
        </w:trPr>
        <w:tc>
          <w:tcPr>
            <w:tcW w:w="938" w:type="dxa"/>
            <w:noWrap/>
            <w:hideMark/>
          </w:tcPr>
          <w:p w14:paraId="5B1C539A" w14:textId="03408B7E" w:rsidR="007347CD" w:rsidRPr="007347CD" w:rsidRDefault="00C32277" w:rsidP="00C32277">
            <w:pPr>
              <w:ind w:firstLine="0"/>
              <w:jc w:val="center"/>
            </w:pPr>
            <w:r>
              <w:t>5</w:t>
            </w:r>
          </w:p>
        </w:tc>
        <w:tc>
          <w:tcPr>
            <w:tcW w:w="2148" w:type="dxa"/>
            <w:noWrap/>
            <w:hideMark/>
          </w:tcPr>
          <w:p w14:paraId="68C011B6" w14:textId="77777777" w:rsidR="007347CD" w:rsidRPr="007347CD" w:rsidRDefault="007347CD" w:rsidP="007347CD">
            <w:pPr>
              <w:ind w:firstLine="0"/>
            </w:pPr>
            <w:r w:rsidRPr="007347CD">
              <w:t>Name</w:t>
            </w:r>
          </w:p>
        </w:tc>
        <w:tc>
          <w:tcPr>
            <w:tcW w:w="1906" w:type="dxa"/>
            <w:noWrap/>
            <w:hideMark/>
          </w:tcPr>
          <w:p w14:paraId="2B7459FF" w14:textId="77777777" w:rsidR="007347CD" w:rsidRPr="007347CD" w:rsidRDefault="007347CD" w:rsidP="007347CD">
            <w:pPr>
              <w:ind w:firstLine="0"/>
            </w:pPr>
            <w:r w:rsidRPr="007347CD">
              <w:t>nvarchar(MAX)</w:t>
            </w:r>
          </w:p>
        </w:tc>
        <w:tc>
          <w:tcPr>
            <w:tcW w:w="3786" w:type="dxa"/>
            <w:noWrap/>
            <w:hideMark/>
          </w:tcPr>
          <w:p w14:paraId="29AD4E2D" w14:textId="28297780" w:rsidR="007347CD" w:rsidRPr="007347CD" w:rsidRDefault="009076C3" w:rsidP="007347CD">
            <w:pPr>
              <w:ind w:firstLine="0"/>
            </w:pPr>
            <w:r>
              <w:t>Not null</w:t>
            </w:r>
          </w:p>
        </w:tc>
      </w:tr>
      <w:tr w:rsidR="007347CD" w:rsidRPr="007347CD" w14:paraId="11000146" w14:textId="77777777" w:rsidTr="00C32277">
        <w:trPr>
          <w:trHeight w:val="720"/>
        </w:trPr>
        <w:tc>
          <w:tcPr>
            <w:tcW w:w="938" w:type="dxa"/>
            <w:noWrap/>
            <w:hideMark/>
          </w:tcPr>
          <w:p w14:paraId="335FA7AB" w14:textId="5E341572" w:rsidR="007347CD" w:rsidRPr="007347CD" w:rsidRDefault="00C32277" w:rsidP="00C32277">
            <w:pPr>
              <w:ind w:firstLine="0"/>
              <w:jc w:val="center"/>
            </w:pPr>
            <w:r>
              <w:t>6</w:t>
            </w:r>
          </w:p>
        </w:tc>
        <w:tc>
          <w:tcPr>
            <w:tcW w:w="2148" w:type="dxa"/>
            <w:noWrap/>
            <w:hideMark/>
          </w:tcPr>
          <w:p w14:paraId="77B01812" w14:textId="77777777" w:rsidR="007347CD" w:rsidRPr="007347CD" w:rsidRDefault="007347CD" w:rsidP="007347CD">
            <w:pPr>
              <w:ind w:firstLine="0"/>
            </w:pPr>
            <w:r w:rsidRPr="007347CD">
              <w:t>StageDate</w:t>
            </w:r>
          </w:p>
        </w:tc>
        <w:tc>
          <w:tcPr>
            <w:tcW w:w="1906" w:type="dxa"/>
            <w:noWrap/>
            <w:hideMark/>
          </w:tcPr>
          <w:p w14:paraId="39985949" w14:textId="77777777" w:rsidR="007347CD" w:rsidRPr="007347CD" w:rsidRDefault="007347CD" w:rsidP="007347CD">
            <w:pPr>
              <w:ind w:firstLine="0"/>
            </w:pPr>
            <w:r w:rsidRPr="007347CD">
              <w:t>datetime2(7)</w:t>
            </w:r>
          </w:p>
        </w:tc>
        <w:tc>
          <w:tcPr>
            <w:tcW w:w="3786" w:type="dxa"/>
            <w:noWrap/>
            <w:hideMark/>
          </w:tcPr>
          <w:p w14:paraId="24A60AFB" w14:textId="68E99B75" w:rsidR="007347CD" w:rsidRPr="007347CD" w:rsidRDefault="009076C3" w:rsidP="007347CD">
            <w:pPr>
              <w:ind w:firstLine="0"/>
            </w:pPr>
            <w:r>
              <w:t>Null</w:t>
            </w:r>
          </w:p>
        </w:tc>
      </w:tr>
      <w:tr w:rsidR="007347CD" w:rsidRPr="007347CD" w14:paraId="0E498E17" w14:textId="77777777" w:rsidTr="00C32277">
        <w:trPr>
          <w:trHeight w:val="720"/>
        </w:trPr>
        <w:tc>
          <w:tcPr>
            <w:tcW w:w="938" w:type="dxa"/>
            <w:noWrap/>
            <w:hideMark/>
          </w:tcPr>
          <w:p w14:paraId="483D95D9" w14:textId="0F27AADC" w:rsidR="007347CD" w:rsidRPr="007347CD" w:rsidRDefault="00C32277" w:rsidP="00C32277">
            <w:pPr>
              <w:ind w:firstLine="0"/>
              <w:jc w:val="center"/>
            </w:pPr>
            <w:r>
              <w:t>7</w:t>
            </w:r>
          </w:p>
        </w:tc>
        <w:tc>
          <w:tcPr>
            <w:tcW w:w="2148" w:type="dxa"/>
            <w:noWrap/>
            <w:hideMark/>
          </w:tcPr>
          <w:p w14:paraId="7DAA813E" w14:textId="77777777" w:rsidR="007347CD" w:rsidRPr="007347CD" w:rsidRDefault="007347CD" w:rsidP="007347CD">
            <w:pPr>
              <w:ind w:firstLine="0"/>
            </w:pPr>
            <w:r w:rsidRPr="007347CD">
              <w:t>EndDate</w:t>
            </w:r>
          </w:p>
        </w:tc>
        <w:tc>
          <w:tcPr>
            <w:tcW w:w="1906" w:type="dxa"/>
            <w:noWrap/>
            <w:hideMark/>
          </w:tcPr>
          <w:p w14:paraId="112D1872" w14:textId="77777777" w:rsidR="007347CD" w:rsidRPr="007347CD" w:rsidRDefault="007347CD" w:rsidP="007347CD">
            <w:pPr>
              <w:ind w:firstLine="0"/>
            </w:pPr>
            <w:r w:rsidRPr="007347CD">
              <w:t>datetime2(7)</w:t>
            </w:r>
          </w:p>
        </w:tc>
        <w:tc>
          <w:tcPr>
            <w:tcW w:w="3786" w:type="dxa"/>
            <w:noWrap/>
            <w:hideMark/>
          </w:tcPr>
          <w:p w14:paraId="0A0F76B4" w14:textId="75AE55F0" w:rsidR="007347CD" w:rsidRPr="007347CD" w:rsidRDefault="009076C3" w:rsidP="007347CD">
            <w:pPr>
              <w:ind w:firstLine="0"/>
            </w:pPr>
            <w:r>
              <w:t>Null</w:t>
            </w:r>
          </w:p>
        </w:tc>
      </w:tr>
      <w:tr w:rsidR="007347CD" w:rsidRPr="007347CD" w14:paraId="037DC9A9" w14:textId="77777777" w:rsidTr="00C32277">
        <w:trPr>
          <w:trHeight w:val="720"/>
        </w:trPr>
        <w:tc>
          <w:tcPr>
            <w:tcW w:w="938" w:type="dxa"/>
            <w:noWrap/>
            <w:hideMark/>
          </w:tcPr>
          <w:p w14:paraId="36DCD2C3" w14:textId="7FD26860" w:rsidR="007347CD" w:rsidRPr="007347CD" w:rsidRDefault="00C32277" w:rsidP="00C32277">
            <w:pPr>
              <w:ind w:firstLine="0"/>
              <w:jc w:val="center"/>
            </w:pPr>
            <w:r>
              <w:t>8</w:t>
            </w:r>
          </w:p>
        </w:tc>
        <w:tc>
          <w:tcPr>
            <w:tcW w:w="2148" w:type="dxa"/>
            <w:noWrap/>
            <w:hideMark/>
          </w:tcPr>
          <w:p w14:paraId="508E447A" w14:textId="77777777" w:rsidR="007347CD" w:rsidRPr="007347CD" w:rsidRDefault="007347CD" w:rsidP="007347CD">
            <w:pPr>
              <w:ind w:firstLine="0"/>
            </w:pPr>
            <w:r w:rsidRPr="007347CD">
              <w:t>TotalAmount</w:t>
            </w:r>
          </w:p>
        </w:tc>
        <w:tc>
          <w:tcPr>
            <w:tcW w:w="1906" w:type="dxa"/>
            <w:noWrap/>
            <w:hideMark/>
          </w:tcPr>
          <w:p w14:paraId="7CE5DAA7" w14:textId="77777777" w:rsidR="007347CD" w:rsidRPr="007347CD" w:rsidRDefault="007347CD" w:rsidP="007347CD">
            <w:pPr>
              <w:ind w:firstLine="0"/>
            </w:pPr>
            <w:r w:rsidRPr="007347CD">
              <w:t>decimal(18, 2)</w:t>
            </w:r>
          </w:p>
        </w:tc>
        <w:tc>
          <w:tcPr>
            <w:tcW w:w="3786" w:type="dxa"/>
            <w:noWrap/>
            <w:hideMark/>
          </w:tcPr>
          <w:p w14:paraId="19022CCF" w14:textId="4326490C" w:rsidR="007347CD" w:rsidRPr="007347CD" w:rsidRDefault="009076C3" w:rsidP="007347CD">
            <w:pPr>
              <w:ind w:firstLine="0"/>
            </w:pPr>
            <w:r>
              <w:t>Null</w:t>
            </w:r>
          </w:p>
        </w:tc>
      </w:tr>
      <w:tr w:rsidR="007347CD" w:rsidRPr="007347CD" w14:paraId="53DA72F8" w14:textId="77777777" w:rsidTr="00C32277">
        <w:trPr>
          <w:trHeight w:val="720"/>
        </w:trPr>
        <w:tc>
          <w:tcPr>
            <w:tcW w:w="938" w:type="dxa"/>
            <w:noWrap/>
            <w:hideMark/>
          </w:tcPr>
          <w:p w14:paraId="0BADFE50" w14:textId="45FB1C64" w:rsidR="007347CD" w:rsidRPr="007347CD" w:rsidRDefault="00C32277" w:rsidP="00C32277">
            <w:pPr>
              <w:ind w:firstLine="0"/>
              <w:jc w:val="center"/>
            </w:pPr>
            <w:r>
              <w:lastRenderedPageBreak/>
              <w:t>9</w:t>
            </w:r>
          </w:p>
        </w:tc>
        <w:tc>
          <w:tcPr>
            <w:tcW w:w="2148" w:type="dxa"/>
            <w:noWrap/>
            <w:hideMark/>
          </w:tcPr>
          <w:p w14:paraId="2D01F318" w14:textId="77777777" w:rsidR="007347CD" w:rsidRPr="007347CD" w:rsidRDefault="007347CD" w:rsidP="007347CD">
            <w:pPr>
              <w:ind w:firstLine="0"/>
            </w:pPr>
            <w:r w:rsidRPr="007347CD">
              <w:t>AmountPaid</w:t>
            </w:r>
          </w:p>
        </w:tc>
        <w:tc>
          <w:tcPr>
            <w:tcW w:w="1906" w:type="dxa"/>
            <w:noWrap/>
            <w:hideMark/>
          </w:tcPr>
          <w:p w14:paraId="3ED7A3C1" w14:textId="77777777" w:rsidR="007347CD" w:rsidRPr="007347CD" w:rsidRDefault="007347CD" w:rsidP="007347CD">
            <w:pPr>
              <w:ind w:firstLine="0"/>
            </w:pPr>
            <w:r w:rsidRPr="007347CD">
              <w:t>decimal(18, 2)</w:t>
            </w:r>
          </w:p>
        </w:tc>
        <w:tc>
          <w:tcPr>
            <w:tcW w:w="3786" w:type="dxa"/>
            <w:noWrap/>
            <w:hideMark/>
          </w:tcPr>
          <w:p w14:paraId="71B1FA41" w14:textId="1091AE9B" w:rsidR="007347CD" w:rsidRPr="007347CD" w:rsidRDefault="009076C3" w:rsidP="007347CD">
            <w:pPr>
              <w:ind w:firstLine="0"/>
            </w:pPr>
            <w:r>
              <w:t>Null</w:t>
            </w:r>
          </w:p>
        </w:tc>
      </w:tr>
      <w:tr w:rsidR="007347CD" w:rsidRPr="007347CD" w14:paraId="5962792E" w14:textId="77777777" w:rsidTr="00C32277">
        <w:trPr>
          <w:trHeight w:val="720"/>
        </w:trPr>
        <w:tc>
          <w:tcPr>
            <w:tcW w:w="938" w:type="dxa"/>
            <w:noWrap/>
            <w:hideMark/>
          </w:tcPr>
          <w:p w14:paraId="7E796889" w14:textId="4D7D095C" w:rsidR="007347CD" w:rsidRPr="007347CD" w:rsidRDefault="00C32277" w:rsidP="00C32277">
            <w:pPr>
              <w:ind w:firstLine="0"/>
              <w:jc w:val="center"/>
            </w:pPr>
            <w:r>
              <w:t>10</w:t>
            </w:r>
          </w:p>
        </w:tc>
        <w:tc>
          <w:tcPr>
            <w:tcW w:w="2148" w:type="dxa"/>
            <w:noWrap/>
            <w:hideMark/>
          </w:tcPr>
          <w:p w14:paraId="12AC44D0" w14:textId="77777777" w:rsidR="007347CD" w:rsidRPr="007347CD" w:rsidRDefault="007347CD" w:rsidP="007347CD">
            <w:pPr>
              <w:ind w:firstLine="0"/>
            </w:pPr>
            <w:r w:rsidRPr="007347CD">
              <w:t>RoomData</w:t>
            </w:r>
          </w:p>
        </w:tc>
        <w:tc>
          <w:tcPr>
            <w:tcW w:w="1906" w:type="dxa"/>
            <w:noWrap/>
            <w:hideMark/>
          </w:tcPr>
          <w:p w14:paraId="75D8888C" w14:textId="77777777" w:rsidR="007347CD" w:rsidRPr="007347CD" w:rsidRDefault="007347CD" w:rsidP="007347CD">
            <w:pPr>
              <w:ind w:firstLine="0"/>
            </w:pPr>
            <w:r w:rsidRPr="007347CD">
              <w:t>int</w:t>
            </w:r>
          </w:p>
        </w:tc>
        <w:tc>
          <w:tcPr>
            <w:tcW w:w="3786" w:type="dxa"/>
            <w:noWrap/>
            <w:hideMark/>
          </w:tcPr>
          <w:p w14:paraId="0EFB4A6A" w14:textId="312BE5F0" w:rsidR="007347CD" w:rsidRPr="007347CD" w:rsidRDefault="009076C3" w:rsidP="007347CD">
            <w:pPr>
              <w:ind w:firstLine="0"/>
            </w:pPr>
            <w:r>
              <w:t>Null</w:t>
            </w:r>
          </w:p>
        </w:tc>
      </w:tr>
      <w:tr w:rsidR="007347CD" w:rsidRPr="007347CD" w14:paraId="7D4E47E0" w14:textId="77777777" w:rsidTr="00C32277">
        <w:trPr>
          <w:trHeight w:val="720"/>
        </w:trPr>
        <w:tc>
          <w:tcPr>
            <w:tcW w:w="938" w:type="dxa"/>
            <w:noWrap/>
            <w:hideMark/>
          </w:tcPr>
          <w:p w14:paraId="31CFCE27" w14:textId="50DCF0E0" w:rsidR="007347CD" w:rsidRPr="007347CD" w:rsidRDefault="00C32277" w:rsidP="00C32277">
            <w:pPr>
              <w:ind w:firstLine="0"/>
              <w:jc w:val="center"/>
            </w:pPr>
            <w:r>
              <w:t>11</w:t>
            </w:r>
          </w:p>
        </w:tc>
        <w:tc>
          <w:tcPr>
            <w:tcW w:w="2148" w:type="dxa"/>
            <w:noWrap/>
            <w:hideMark/>
          </w:tcPr>
          <w:p w14:paraId="0C246BFD" w14:textId="77777777" w:rsidR="007347CD" w:rsidRPr="007347CD" w:rsidRDefault="007347CD" w:rsidP="007347CD">
            <w:pPr>
              <w:ind w:firstLine="0"/>
            </w:pPr>
            <w:r w:rsidRPr="007347CD">
              <w:t>TotalRooms</w:t>
            </w:r>
          </w:p>
        </w:tc>
        <w:tc>
          <w:tcPr>
            <w:tcW w:w="1906" w:type="dxa"/>
            <w:noWrap/>
            <w:hideMark/>
          </w:tcPr>
          <w:p w14:paraId="6C4F76C4" w14:textId="77777777" w:rsidR="007347CD" w:rsidRPr="007347CD" w:rsidRDefault="007347CD" w:rsidP="007347CD">
            <w:pPr>
              <w:ind w:firstLine="0"/>
            </w:pPr>
            <w:r w:rsidRPr="007347CD">
              <w:t>int</w:t>
            </w:r>
          </w:p>
        </w:tc>
        <w:tc>
          <w:tcPr>
            <w:tcW w:w="3786" w:type="dxa"/>
            <w:noWrap/>
            <w:hideMark/>
          </w:tcPr>
          <w:p w14:paraId="3F8C1D56" w14:textId="190FBB73" w:rsidR="007347CD" w:rsidRPr="007347CD" w:rsidRDefault="009076C3" w:rsidP="007347CD">
            <w:pPr>
              <w:ind w:firstLine="0"/>
            </w:pPr>
            <w:r>
              <w:t>Null</w:t>
            </w:r>
          </w:p>
        </w:tc>
      </w:tr>
      <w:tr w:rsidR="007347CD" w:rsidRPr="007347CD" w14:paraId="21BF28AF" w14:textId="77777777" w:rsidTr="00C32277">
        <w:trPr>
          <w:trHeight w:val="720"/>
        </w:trPr>
        <w:tc>
          <w:tcPr>
            <w:tcW w:w="938" w:type="dxa"/>
            <w:noWrap/>
            <w:hideMark/>
          </w:tcPr>
          <w:p w14:paraId="3F286233" w14:textId="4711B524" w:rsidR="007347CD" w:rsidRPr="007347CD" w:rsidRDefault="00C32277" w:rsidP="00C32277">
            <w:pPr>
              <w:ind w:firstLine="0"/>
              <w:jc w:val="center"/>
            </w:pPr>
            <w:r>
              <w:t>12</w:t>
            </w:r>
          </w:p>
        </w:tc>
        <w:tc>
          <w:tcPr>
            <w:tcW w:w="2148" w:type="dxa"/>
            <w:noWrap/>
            <w:hideMark/>
          </w:tcPr>
          <w:p w14:paraId="0B4C01E4" w14:textId="77777777" w:rsidR="007347CD" w:rsidRPr="007347CD" w:rsidRDefault="007347CD" w:rsidP="007347CD">
            <w:pPr>
              <w:ind w:firstLine="0"/>
            </w:pPr>
            <w:r w:rsidRPr="007347CD">
              <w:t>RoomPaid</w:t>
            </w:r>
          </w:p>
        </w:tc>
        <w:tc>
          <w:tcPr>
            <w:tcW w:w="1906" w:type="dxa"/>
            <w:noWrap/>
            <w:hideMark/>
          </w:tcPr>
          <w:p w14:paraId="7DF1469D" w14:textId="77777777" w:rsidR="007347CD" w:rsidRPr="007347CD" w:rsidRDefault="007347CD" w:rsidP="007347CD">
            <w:pPr>
              <w:ind w:firstLine="0"/>
            </w:pPr>
            <w:r w:rsidRPr="007347CD">
              <w:t>int</w:t>
            </w:r>
          </w:p>
        </w:tc>
        <w:tc>
          <w:tcPr>
            <w:tcW w:w="3786" w:type="dxa"/>
            <w:noWrap/>
            <w:hideMark/>
          </w:tcPr>
          <w:p w14:paraId="2C2EFD7B" w14:textId="39BBC88A" w:rsidR="007347CD" w:rsidRPr="007347CD" w:rsidRDefault="009076C3" w:rsidP="007347CD">
            <w:pPr>
              <w:ind w:firstLine="0"/>
            </w:pPr>
            <w:r>
              <w:t>Null</w:t>
            </w:r>
          </w:p>
        </w:tc>
      </w:tr>
      <w:tr w:rsidR="007347CD" w:rsidRPr="007347CD" w14:paraId="53AC5F2C" w14:textId="77777777" w:rsidTr="00C32277">
        <w:trPr>
          <w:trHeight w:val="720"/>
        </w:trPr>
        <w:tc>
          <w:tcPr>
            <w:tcW w:w="938" w:type="dxa"/>
            <w:noWrap/>
            <w:hideMark/>
          </w:tcPr>
          <w:p w14:paraId="3D88829D" w14:textId="0D5EF1E9" w:rsidR="007347CD" w:rsidRPr="007347CD" w:rsidRDefault="00C32277" w:rsidP="00C32277">
            <w:pPr>
              <w:ind w:firstLine="0"/>
              <w:jc w:val="center"/>
            </w:pPr>
            <w:r>
              <w:t>13</w:t>
            </w:r>
          </w:p>
        </w:tc>
        <w:tc>
          <w:tcPr>
            <w:tcW w:w="2148" w:type="dxa"/>
            <w:noWrap/>
            <w:hideMark/>
          </w:tcPr>
          <w:p w14:paraId="39078DFD" w14:textId="77777777" w:rsidR="007347CD" w:rsidRPr="007347CD" w:rsidRDefault="007347CD" w:rsidP="007347CD">
            <w:pPr>
              <w:ind w:firstLine="0"/>
            </w:pPr>
            <w:r w:rsidRPr="007347CD">
              <w:t>IsComplete</w:t>
            </w:r>
          </w:p>
        </w:tc>
        <w:tc>
          <w:tcPr>
            <w:tcW w:w="1906" w:type="dxa"/>
            <w:noWrap/>
            <w:hideMark/>
          </w:tcPr>
          <w:p w14:paraId="71DEEB4A" w14:textId="77777777" w:rsidR="007347CD" w:rsidRPr="007347CD" w:rsidRDefault="007347CD" w:rsidP="007347CD">
            <w:pPr>
              <w:ind w:firstLine="0"/>
            </w:pPr>
            <w:r w:rsidRPr="007347CD">
              <w:t>bit</w:t>
            </w:r>
          </w:p>
        </w:tc>
        <w:tc>
          <w:tcPr>
            <w:tcW w:w="3786" w:type="dxa"/>
            <w:noWrap/>
            <w:hideMark/>
          </w:tcPr>
          <w:p w14:paraId="0FF5618F" w14:textId="1E79C107" w:rsidR="007347CD" w:rsidRPr="007347CD" w:rsidRDefault="009076C3" w:rsidP="007347CD">
            <w:pPr>
              <w:ind w:firstLine="0"/>
            </w:pPr>
            <w:r>
              <w:t>Null</w:t>
            </w:r>
          </w:p>
        </w:tc>
      </w:tr>
      <w:tr w:rsidR="007347CD" w:rsidRPr="007347CD" w14:paraId="185C08FB" w14:textId="77777777" w:rsidTr="00C32277">
        <w:trPr>
          <w:trHeight w:val="720"/>
        </w:trPr>
        <w:tc>
          <w:tcPr>
            <w:tcW w:w="938" w:type="dxa"/>
            <w:noWrap/>
            <w:hideMark/>
          </w:tcPr>
          <w:p w14:paraId="16CC0BFB" w14:textId="0E73243B" w:rsidR="007347CD" w:rsidRPr="007347CD" w:rsidRDefault="00C32277" w:rsidP="00C32277">
            <w:pPr>
              <w:ind w:firstLine="0"/>
              <w:jc w:val="center"/>
            </w:pPr>
            <w:r>
              <w:t>14</w:t>
            </w:r>
          </w:p>
        </w:tc>
        <w:tc>
          <w:tcPr>
            <w:tcW w:w="2148" w:type="dxa"/>
            <w:noWrap/>
            <w:hideMark/>
          </w:tcPr>
          <w:p w14:paraId="2CF44C5D" w14:textId="77777777" w:rsidR="007347CD" w:rsidRPr="007347CD" w:rsidRDefault="007347CD" w:rsidP="007347CD">
            <w:pPr>
              <w:ind w:firstLine="0"/>
            </w:pPr>
            <w:r w:rsidRPr="007347CD">
              <w:t>IsDeleted</w:t>
            </w:r>
          </w:p>
        </w:tc>
        <w:tc>
          <w:tcPr>
            <w:tcW w:w="1906" w:type="dxa"/>
            <w:noWrap/>
            <w:hideMark/>
          </w:tcPr>
          <w:p w14:paraId="33225DC2" w14:textId="77777777" w:rsidR="007347CD" w:rsidRPr="007347CD" w:rsidRDefault="007347CD" w:rsidP="007347CD">
            <w:pPr>
              <w:ind w:firstLine="0"/>
            </w:pPr>
            <w:r w:rsidRPr="007347CD">
              <w:t>bit</w:t>
            </w:r>
          </w:p>
        </w:tc>
        <w:tc>
          <w:tcPr>
            <w:tcW w:w="3786" w:type="dxa"/>
            <w:noWrap/>
            <w:hideMark/>
          </w:tcPr>
          <w:p w14:paraId="4873AA60" w14:textId="29B37C30" w:rsidR="007347CD" w:rsidRPr="007347CD" w:rsidRDefault="009076C3" w:rsidP="009D63E8">
            <w:pPr>
              <w:keepNext/>
              <w:ind w:firstLine="0"/>
            </w:pPr>
            <w:r>
              <w:t>Not null</w:t>
            </w:r>
          </w:p>
        </w:tc>
      </w:tr>
    </w:tbl>
    <w:p w14:paraId="0A7FC20B" w14:textId="7E899446" w:rsidR="007347CD" w:rsidRDefault="009D63E8" w:rsidP="009D63E8">
      <w:pPr>
        <w:pStyle w:val="Caption"/>
      </w:pPr>
      <w:bookmarkStart w:id="202" w:name="_Toc167322128"/>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12</w:t>
      </w:r>
      <w:r w:rsidR="007859AF">
        <w:rPr>
          <w:noProof/>
        </w:rPr>
        <w:fldChar w:fldCharType="end"/>
      </w:r>
      <w:r>
        <w:t xml:space="preserve"> Bảng dữ liệu các đợt thanh toán</w:t>
      </w:r>
      <w:bookmarkEnd w:id="202"/>
    </w:p>
    <w:p w14:paraId="315FE0BF" w14:textId="28CA1052" w:rsidR="007347CD" w:rsidRPr="006E1D87" w:rsidRDefault="007347CD" w:rsidP="006E1D87">
      <w:pPr>
        <w:pStyle w:val="ListParagraph"/>
        <w:numPr>
          <w:ilvl w:val="0"/>
          <w:numId w:val="54"/>
        </w:numPr>
      </w:pPr>
      <w:r w:rsidRPr="006E1D87">
        <w:t>dbo.StageRooms</w:t>
      </w:r>
    </w:p>
    <w:p w14:paraId="51C166BD" w14:textId="4B80AA45" w:rsidR="007347CD" w:rsidRDefault="007347CD" w:rsidP="00C03DAB">
      <w:pPr>
        <w:pStyle w:val="ListParagraph"/>
        <w:numPr>
          <w:ilvl w:val="0"/>
          <w:numId w:val="18"/>
        </w:numPr>
      </w:pPr>
      <w:r>
        <w:t>Lưu trữ các phòng trong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AAF64A8" w14:textId="77777777" w:rsidTr="00C32277">
        <w:trPr>
          <w:trHeight w:val="720"/>
        </w:trPr>
        <w:tc>
          <w:tcPr>
            <w:tcW w:w="938" w:type="dxa"/>
            <w:noWrap/>
            <w:hideMark/>
          </w:tcPr>
          <w:p w14:paraId="0D62265D" w14:textId="77777777" w:rsidR="007347CD" w:rsidRPr="0039754D" w:rsidRDefault="007347CD" w:rsidP="00C32277">
            <w:pPr>
              <w:ind w:firstLine="0"/>
              <w:jc w:val="center"/>
              <w:rPr>
                <w:b/>
              </w:rPr>
            </w:pPr>
            <w:r w:rsidRPr="0039754D">
              <w:rPr>
                <w:b/>
              </w:rPr>
              <w:t>STT</w:t>
            </w:r>
          </w:p>
        </w:tc>
        <w:tc>
          <w:tcPr>
            <w:tcW w:w="2148" w:type="dxa"/>
            <w:noWrap/>
            <w:hideMark/>
          </w:tcPr>
          <w:p w14:paraId="0966753C" w14:textId="77777777" w:rsidR="007347CD" w:rsidRPr="0039754D" w:rsidRDefault="007347CD" w:rsidP="007347CD">
            <w:pPr>
              <w:ind w:firstLine="0"/>
              <w:rPr>
                <w:b/>
              </w:rPr>
            </w:pPr>
            <w:r w:rsidRPr="0039754D">
              <w:rPr>
                <w:b/>
              </w:rPr>
              <w:t>Tên cột</w:t>
            </w:r>
          </w:p>
        </w:tc>
        <w:tc>
          <w:tcPr>
            <w:tcW w:w="1906" w:type="dxa"/>
            <w:noWrap/>
            <w:hideMark/>
          </w:tcPr>
          <w:p w14:paraId="3AAC4228" w14:textId="77777777" w:rsidR="007347CD" w:rsidRPr="0039754D" w:rsidRDefault="007347CD" w:rsidP="007347CD">
            <w:pPr>
              <w:ind w:firstLine="0"/>
              <w:rPr>
                <w:b/>
              </w:rPr>
            </w:pPr>
            <w:r w:rsidRPr="0039754D">
              <w:rPr>
                <w:b/>
              </w:rPr>
              <w:t>Kiểu dữ liệu</w:t>
            </w:r>
          </w:p>
        </w:tc>
        <w:tc>
          <w:tcPr>
            <w:tcW w:w="3786" w:type="dxa"/>
            <w:noWrap/>
            <w:hideMark/>
          </w:tcPr>
          <w:p w14:paraId="7D72DDAE" w14:textId="77777777" w:rsidR="007347CD" w:rsidRPr="0039754D" w:rsidRDefault="007347CD" w:rsidP="007347CD">
            <w:pPr>
              <w:ind w:firstLine="0"/>
              <w:rPr>
                <w:b/>
              </w:rPr>
            </w:pPr>
            <w:r w:rsidRPr="0039754D">
              <w:rPr>
                <w:b/>
              </w:rPr>
              <w:t>Ràng buộc</w:t>
            </w:r>
          </w:p>
        </w:tc>
      </w:tr>
      <w:tr w:rsidR="007347CD" w:rsidRPr="007347CD" w14:paraId="562FF25D" w14:textId="77777777" w:rsidTr="00C32277">
        <w:trPr>
          <w:trHeight w:val="720"/>
        </w:trPr>
        <w:tc>
          <w:tcPr>
            <w:tcW w:w="938" w:type="dxa"/>
            <w:noWrap/>
            <w:hideMark/>
          </w:tcPr>
          <w:p w14:paraId="75B55207" w14:textId="7241A1D4" w:rsidR="007347CD" w:rsidRPr="007347CD" w:rsidRDefault="00C32277" w:rsidP="00C32277">
            <w:pPr>
              <w:ind w:firstLine="0"/>
              <w:jc w:val="center"/>
            </w:pPr>
            <w:r>
              <w:t>1</w:t>
            </w:r>
          </w:p>
        </w:tc>
        <w:tc>
          <w:tcPr>
            <w:tcW w:w="2148" w:type="dxa"/>
            <w:noWrap/>
            <w:hideMark/>
          </w:tcPr>
          <w:p w14:paraId="4818BDF2" w14:textId="77777777" w:rsidR="007347CD" w:rsidRPr="007347CD" w:rsidRDefault="007347CD" w:rsidP="007347CD">
            <w:pPr>
              <w:ind w:firstLine="0"/>
            </w:pPr>
            <w:r w:rsidRPr="007347CD">
              <w:t>Id</w:t>
            </w:r>
          </w:p>
        </w:tc>
        <w:tc>
          <w:tcPr>
            <w:tcW w:w="1906" w:type="dxa"/>
            <w:noWrap/>
            <w:hideMark/>
          </w:tcPr>
          <w:p w14:paraId="783BB9DD" w14:textId="77777777" w:rsidR="007347CD" w:rsidRPr="007347CD" w:rsidRDefault="007347CD" w:rsidP="007347CD">
            <w:pPr>
              <w:ind w:firstLine="0"/>
            </w:pPr>
            <w:r w:rsidRPr="007347CD">
              <w:t>uniqueidentifier</w:t>
            </w:r>
          </w:p>
        </w:tc>
        <w:tc>
          <w:tcPr>
            <w:tcW w:w="3786" w:type="dxa"/>
            <w:noWrap/>
            <w:hideMark/>
          </w:tcPr>
          <w:p w14:paraId="26564208" w14:textId="4EA9A08D" w:rsidR="007347CD" w:rsidRPr="007347CD" w:rsidRDefault="009076C3" w:rsidP="007347CD">
            <w:pPr>
              <w:ind w:firstLine="0"/>
            </w:pPr>
            <w:r>
              <w:t>Null</w:t>
            </w:r>
          </w:p>
        </w:tc>
      </w:tr>
      <w:tr w:rsidR="007347CD" w:rsidRPr="007347CD" w14:paraId="14F16148" w14:textId="77777777" w:rsidTr="00C32277">
        <w:trPr>
          <w:trHeight w:val="720"/>
        </w:trPr>
        <w:tc>
          <w:tcPr>
            <w:tcW w:w="938" w:type="dxa"/>
            <w:noWrap/>
            <w:hideMark/>
          </w:tcPr>
          <w:p w14:paraId="0871C23D" w14:textId="5AEA3D45" w:rsidR="007347CD" w:rsidRPr="007347CD" w:rsidRDefault="00C32277" w:rsidP="00C32277">
            <w:pPr>
              <w:ind w:firstLine="0"/>
              <w:jc w:val="center"/>
            </w:pPr>
            <w:r>
              <w:t>2</w:t>
            </w:r>
          </w:p>
        </w:tc>
        <w:tc>
          <w:tcPr>
            <w:tcW w:w="2148" w:type="dxa"/>
            <w:noWrap/>
            <w:hideMark/>
          </w:tcPr>
          <w:p w14:paraId="0F355995" w14:textId="77777777" w:rsidR="007347CD" w:rsidRPr="007347CD" w:rsidRDefault="007347CD" w:rsidP="007347CD">
            <w:pPr>
              <w:ind w:firstLine="0"/>
            </w:pPr>
            <w:r w:rsidRPr="007347CD">
              <w:t>CreatedAt</w:t>
            </w:r>
          </w:p>
        </w:tc>
        <w:tc>
          <w:tcPr>
            <w:tcW w:w="1906" w:type="dxa"/>
            <w:noWrap/>
            <w:hideMark/>
          </w:tcPr>
          <w:p w14:paraId="0CBA5E2E" w14:textId="77777777" w:rsidR="007347CD" w:rsidRPr="007347CD" w:rsidRDefault="007347CD" w:rsidP="007347CD">
            <w:pPr>
              <w:ind w:firstLine="0"/>
            </w:pPr>
            <w:r w:rsidRPr="007347CD">
              <w:t>datetime2(7)</w:t>
            </w:r>
          </w:p>
        </w:tc>
        <w:tc>
          <w:tcPr>
            <w:tcW w:w="3786" w:type="dxa"/>
            <w:noWrap/>
            <w:hideMark/>
          </w:tcPr>
          <w:p w14:paraId="64BBD543" w14:textId="5F2ECF89" w:rsidR="007347CD" w:rsidRPr="007347CD" w:rsidRDefault="009076C3" w:rsidP="007347CD">
            <w:pPr>
              <w:ind w:firstLine="0"/>
            </w:pPr>
            <w:r>
              <w:t>Null</w:t>
            </w:r>
          </w:p>
        </w:tc>
      </w:tr>
      <w:tr w:rsidR="007347CD" w:rsidRPr="007347CD" w14:paraId="3099AA61" w14:textId="77777777" w:rsidTr="00C32277">
        <w:trPr>
          <w:trHeight w:val="720"/>
        </w:trPr>
        <w:tc>
          <w:tcPr>
            <w:tcW w:w="938" w:type="dxa"/>
            <w:noWrap/>
            <w:hideMark/>
          </w:tcPr>
          <w:p w14:paraId="0B2DB6E4" w14:textId="673D78A0" w:rsidR="007347CD" w:rsidRPr="007347CD" w:rsidRDefault="00C32277" w:rsidP="00C32277">
            <w:pPr>
              <w:ind w:firstLine="0"/>
              <w:jc w:val="center"/>
            </w:pPr>
            <w:r>
              <w:t>3</w:t>
            </w:r>
          </w:p>
        </w:tc>
        <w:tc>
          <w:tcPr>
            <w:tcW w:w="2148" w:type="dxa"/>
            <w:noWrap/>
            <w:hideMark/>
          </w:tcPr>
          <w:p w14:paraId="73CDF0FD" w14:textId="77777777" w:rsidR="007347CD" w:rsidRPr="007347CD" w:rsidRDefault="007347CD" w:rsidP="007347CD">
            <w:pPr>
              <w:ind w:firstLine="0"/>
            </w:pPr>
            <w:r w:rsidRPr="007347CD">
              <w:t>UpdatedAt</w:t>
            </w:r>
          </w:p>
        </w:tc>
        <w:tc>
          <w:tcPr>
            <w:tcW w:w="1906" w:type="dxa"/>
            <w:noWrap/>
            <w:hideMark/>
          </w:tcPr>
          <w:p w14:paraId="3EA30189" w14:textId="77777777" w:rsidR="007347CD" w:rsidRPr="007347CD" w:rsidRDefault="007347CD" w:rsidP="007347CD">
            <w:pPr>
              <w:ind w:firstLine="0"/>
            </w:pPr>
            <w:r w:rsidRPr="007347CD">
              <w:t>datetime2(7)</w:t>
            </w:r>
          </w:p>
        </w:tc>
        <w:tc>
          <w:tcPr>
            <w:tcW w:w="3786" w:type="dxa"/>
            <w:noWrap/>
            <w:hideMark/>
          </w:tcPr>
          <w:p w14:paraId="0E7EC6B4" w14:textId="292954B9" w:rsidR="007347CD" w:rsidRPr="007347CD" w:rsidRDefault="009076C3" w:rsidP="007347CD">
            <w:pPr>
              <w:ind w:firstLine="0"/>
            </w:pPr>
            <w:r>
              <w:t>Null</w:t>
            </w:r>
          </w:p>
        </w:tc>
      </w:tr>
      <w:tr w:rsidR="007347CD" w:rsidRPr="007347CD" w14:paraId="54E25609" w14:textId="77777777" w:rsidTr="00C32277">
        <w:trPr>
          <w:trHeight w:val="720"/>
        </w:trPr>
        <w:tc>
          <w:tcPr>
            <w:tcW w:w="938" w:type="dxa"/>
            <w:noWrap/>
            <w:hideMark/>
          </w:tcPr>
          <w:p w14:paraId="122A0D8E" w14:textId="3C4975EE" w:rsidR="007347CD" w:rsidRPr="007347CD" w:rsidRDefault="00C32277" w:rsidP="00C32277">
            <w:pPr>
              <w:ind w:firstLine="0"/>
              <w:jc w:val="center"/>
            </w:pPr>
            <w:r>
              <w:t>4</w:t>
            </w:r>
          </w:p>
        </w:tc>
        <w:tc>
          <w:tcPr>
            <w:tcW w:w="2148" w:type="dxa"/>
            <w:noWrap/>
            <w:hideMark/>
          </w:tcPr>
          <w:p w14:paraId="7256AA8B" w14:textId="77777777" w:rsidR="007347CD" w:rsidRPr="007347CD" w:rsidRDefault="007347CD" w:rsidP="007347CD">
            <w:pPr>
              <w:ind w:firstLine="0"/>
            </w:pPr>
            <w:r w:rsidRPr="007347CD">
              <w:t>InvoiceNo</w:t>
            </w:r>
          </w:p>
        </w:tc>
        <w:tc>
          <w:tcPr>
            <w:tcW w:w="1906" w:type="dxa"/>
            <w:noWrap/>
            <w:hideMark/>
          </w:tcPr>
          <w:p w14:paraId="01D98BEA" w14:textId="77777777" w:rsidR="007347CD" w:rsidRPr="007347CD" w:rsidRDefault="007347CD" w:rsidP="007347CD">
            <w:pPr>
              <w:ind w:firstLine="0"/>
            </w:pPr>
            <w:r w:rsidRPr="007347CD">
              <w:t>nvarchar(MAX)</w:t>
            </w:r>
          </w:p>
        </w:tc>
        <w:tc>
          <w:tcPr>
            <w:tcW w:w="3786" w:type="dxa"/>
            <w:noWrap/>
            <w:hideMark/>
          </w:tcPr>
          <w:p w14:paraId="11D93566" w14:textId="51649113" w:rsidR="007347CD" w:rsidRPr="007347CD" w:rsidRDefault="009076C3" w:rsidP="007347CD">
            <w:pPr>
              <w:ind w:firstLine="0"/>
            </w:pPr>
            <w:r>
              <w:t>Not null</w:t>
            </w:r>
          </w:p>
        </w:tc>
      </w:tr>
      <w:tr w:rsidR="007347CD" w:rsidRPr="007347CD" w14:paraId="5FF64857" w14:textId="77777777" w:rsidTr="00C32277">
        <w:trPr>
          <w:trHeight w:val="720"/>
        </w:trPr>
        <w:tc>
          <w:tcPr>
            <w:tcW w:w="938" w:type="dxa"/>
            <w:noWrap/>
            <w:hideMark/>
          </w:tcPr>
          <w:p w14:paraId="0A0B68CC" w14:textId="693E0333" w:rsidR="007347CD" w:rsidRPr="007347CD" w:rsidRDefault="00C32277" w:rsidP="00C32277">
            <w:pPr>
              <w:ind w:firstLine="0"/>
              <w:jc w:val="center"/>
            </w:pPr>
            <w:r>
              <w:t>5</w:t>
            </w:r>
          </w:p>
        </w:tc>
        <w:tc>
          <w:tcPr>
            <w:tcW w:w="2148" w:type="dxa"/>
            <w:noWrap/>
            <w:hideMark/>
          </w:tcPr>
          <w:p w14:paraId="72BFFF32" w14:textId="77777777" w:rsidR="007347CD" w:rsidRPr="007347CD" w:rsidRDefault="007347CD" w:rsidP="007347CD">
            <w:pPr>
              <w:ind w:firstLine="0"/>
            </w:pPr>
            <w:r w:rsidRPr="007347CD">
              <w:t>Name</w:t>
            </w:r>
          </w:p>
        </w:tc>
        <w:tc>
          <w:tcPr>
            <w:tcW w:w="1906" w:type="dxa"/>
            <w:noWrap/>
            <w:hideMark/>
          </w:tcPr>
          <w:p w14:paraId="4AAE1DFF" w14:textId="77777777" w:rsidR="007347CD" w:rsidRPr="007347CD" w:rsidRDefault="007347CD" w:rsidP="007347CD">
            <w:pPr>
              <w:ind w:firstLine="0"/>
            </w:pPr>
            <w:r w:rsidRPr="007347CD">
              <w:t>nvarchar(MAX)</w:t>
            </w:r>
          </w:p>
        </w:tc>
        <w:tc>
          <w:tcPr>
            <w:tcW w:w="3786" w:type="dxa"/>
            <w:noWrap/>
            <w:hideMark/>
          </w:tcPr>
          <w:p w14:paraId="14C18ACB" w14:textId="1CC7111E" w:rsidR="007347CD" w:rsidRPr="007347CD" w:rsidRDefault="009076C3" w:rsidP="007347CD">
            <w:pPr>
              <w:ind w:firstLine="0"/>
            </w:pPr>
            <w:r>
              <w:t>Not null</w:t>
            </w:r>
          </w:p>
        </w:tc>
      </w:tr>
      <w:tr w:rsidR="007347CD" w:rsidRPr="007347CD" w14:paraId="37ED06E3" w14:textId="77777777" w:rsidTr="00C32277">
        <w:trPr>
          <w:trHeight w:val="720"/>
        </w:trPr>
        <w:tc>
          <w:tcPr>
            <w:tcW w:w="938" w:type="dxa"/>
            <w:noWrap/>
            <w:hideMark/>
          </w:tcPr>
          <w:p w14:paraId="06420D19" w14:textId="0B0DB045" w:rsidR="007347CD" w:rsidRPr="007347CD" w:rsidRDefault="00C32277" w:rsidP="00C32277">
            <w:pPr>
              <w:ind w:firstLine="0"/>
              <w:jc w:val="center"/>
            </w:pPr>
            <w:r>
              <w:t>6</w:t>
            </w:r>
          </w:p>
        </w:tc>
        <w:tc>
          <w:tcPr>
            <w:tcW w:w="2148" w:type="dxa"/>
            <w:noWrap/>
            <w:hideMark/>
          </w:tcPr>
          <w:p w14:paraId="2EFD233E" w14:textId="77777777" w:rsidR="007347CD" w:rsidRPr="007347CD" w:rsidRDefault="007347CD" w:rsidP="007347CD">
            <w:pPr>
              <w:ind w:firstLine="0"/>
            </w:pPr>
            <w:r w:rsidRPr="007347CD">
              <w:t>StageDate</w:t>
            </w:r>
          </w:p>
        </w:tc>
        <w:tc>
          <w:tcPr>
            <w:tcW w:w="1906" w:type="dxa"/>
            <w:noWrap/>
            <w:hideMark/>
          </w:tcPr>
          <w:p w14:paraId="403DCCFA" w14:textId="77777777" w:rsidR="007347CD" w:rsidRPr="007347CD" w:rsidRDefault="007347CD" w:rsidP="007347CD">
            <w:pPr>
              <w:ind w:firstLine="0"/>
            </w:pPr>
            <w:r w:rsidRPr="007347CD">
              <w:t>datetime2(7)</w:t>
            </w:r>
          </w:p>
        </w:tc>
        <w:tc>
          <w:tcPr>
            <w:tcW w:w="3786" w:type="dxa"/>
            <w:noWrap/>
            <w:hideMark/>
          </w:tcPr>
          <w:p w14:paraId="1DED694A" w14:textId="79AB775D" w:rsidR="007347CD" w:rsidRPr="007347CD" w:rsidRDefault="009076C3" w:rsidP="007347CD">
            <w:pPr>
              <w:ind w:firstLine="0"/>
            </w:pPr>
            <w:r>
              <w:t>Null</w:t>
            </w:r>
          </w:p>
        </w:tc>
      </w:tr>
      <w:tr w:rsidR="007347CD" w:rsidRPr="007347CD" w14:paraId="7D732DCC" w14:textId="77777777" w:rsidTr="00C32277">
        <w:trPr>
          <w:trHeight w:val="720"/>
        </w:trPr>
        <w:tc>
          <w:tcPr>
            <w:tcW w:w="938" w:type="dxa"/>
            <w:noWrap/>
            <w:hideMark/>
          </w:tcPr>
          <w:p w14:paraId="1B2E057D" w14:textId="272FFA65" w:rsidR="007347CD" w:rsidRPr="007347CD" w:rsidRDefault="00C32277" w:rsidP="00C32277">
            <w:pPr>
              <w:ind w:firstLine="0"/>
              <w:jc w:val="center"/>
            </w:pPr>
            <w:r>
              <w:t>7</w:t>
            </w:r>
          </w:p>
        </w:tc>
        <w:tc>
          <w:tcPr>
            <w:tcW w:w="2148" w:type="dxa"/>
            <w:noWrap/>
            <w:hideMark/>
          </w:tcPr>
          <w:p w14:paraId="4F9549C7" w14:textId="77777777" w:rsidR="007347CD" w:rsidRPr="007347CD" w:rsidRDefault="007347CD" w:rsidP="007347CD">
            <w:pPr>
              <w:ind w:firstLine="0"/>
            </w:pPr>
            <w:r w:rsidRPr="007347CD">
              <w:t>EndDate</w:t>
            </w:r>
          </w:p>
        </w:tc>
        <w:tc>
          <w:tcPr>
            <w:tcW w:w="1906" w:type="dxa"/>
            <w:noWrap/>
            <w:hideMark/>
          </w:tcPr>
          <w:p w14:paraId="2D3C2811" w14:textId="77777777" w:rsidR="007347CD" w:rsidRPr="007347CD" w:rsidRDefault="007347CD" w:rsidP="007347CD">
            <w:pPr>
              <w:ind w:firstLine="0"/>
            </w:pPr>
            <w:r w:rsidRPr="007347CD">
              <w:t>datetime2(7)</w:t>
            </w:r>
          </w:p>
        </w:tc>
        <w:tc>
          <w:tcPr>
            <w:tcW w:w="3786" w:type="dxa"/>
            <w:noWrap/>
            <w:hideMark/>
          </w:tcPr>
          <w:p w14:paraId="77D9E6AB" w14:textId="59980D2D" w:rsidR="007347CD" w:rsidRPr="007347CD" w:rsidRDefault="009076C3" w:rsidP="007347CD">
            <w:pPr>
              <w:ind w:firstLine="0"/>
            </w:pPr>
            <w:r>
              <w:t>Null</w:t>
            </w:r>
          </w:p>
        </w:tc>
      </w:tr>
      <w:tr w:rsidR="007347CD" w:rsidRPr="007347CD" w14:paraId="2EED47B4" w14:textId="77777777" w:rsidTr="00C32277">
        <w:trPr>
          <w:trHeight w:val="720"/>
        </w:trPr>
        <w:tc>
          <w:tcPr>
            <w:tcW w:w="938" w:type="dxa"/>
            <w:noWrap/>
            <w:hideMark/>
          </w:tcPr>
          <w:p w14:paraId="46B0D8BB" w14:textId="76A5B86C" w:rsidR="007347CD" w:rsidRPr="007347CD" w:rsidRDefault="00C32277" w:rsidP="00C32277">
            <w:pPr>
              <w:ind w:firstLine="0"/>
              <w:jc w:val="center"/>
            </w:pPr>
            <w:r>
              <w:t>8</w:t>
            </w:r>
          </w:p>
        </w:tc>
        <w:tc>
          <w:tcPr>
            <w:tcW w:w="2148" w:type="dxa"/>
            <w:noWrap/>
            <w:hideMark/>
          </w:tcPr>
          <w:p w14:paraId="09774DE3" w14:textId="77777777" w:rsidR="007347CD" w:rsidRPr="007347CD" w:rsidRDefault="007347CD" w:rsidP="007347CD">
            <w:pPr>
              <w:ind w:firstLine="0"/>
            </w:pPr>
            <w:r w:rsidRPr="007347CD">
              <w:t>TotalAmount</w:t>
            </w:r>
          </w:p>
        </w:tc>
        <w:tc>
          <w:tcPr>
            <w:tcW w:w="1906" w:type="dxa"/>
            <w:noWrap/>
            <w:hideMark/>
          </w:tcPr>
          <w:p w14:paraId="40F3A9AC" w14:textId="77777777" w:rsidR="007347CD" w:rsidRPr="007347CD" w:rsidRDefault="007347CD" w:rsidP="007347CD">
            <w:pPr>
              <w:ind w:firstLine="0"/>
            </w:pPr>
            <w:r w:rsidRPr="007347CD">
              <w:t>decimal(18, 2)</w:t>
            </w:r>
          </w:p>
        </w:tc>
        <w:tc>
          <w:tcPr>
            <w:tcW w:w="3786" w:type="dxa"/>
            <w:noWrap/>
            <w:hideMark/>
          </w:tcPr>
          <w:p w14:paraId="5EC10BC4" w14:textId="27168C1A" w:rsidR="007347CD" w:rsidRPr="007347CD" w:rsidRDefault="009076C3" w:rsidP="007347CD">
            <w:pPr>
              <w:ind w:firstLine="0"/>
            </w:pPr>
            <w:r>
              <w:t>Null</w:t>
            </w:r>
          </w:p>
        </w:tc>
      </w:tr>
      <w:tr w:rsidR="007347CD" w:rsidRPr="007347CD" w14:paraId="02178AA3" w14:textId="77777777" w:rsidTr="00C32277">
        <w:trPr>
          <w:trHeight w:val="720"/>
        </w:trPr>
        <w:tc>
          <w:tcPr>
            <w:tcW w:w="938" w:type="dxa"/>
            <w:noWrap/>
            <w:hideMark/>
          </w:tcPr>
          <w:p w14:paraId="5FE494A3" w14:textId="4EA10F3B" w:rsidR="007347CD" w:rsidRPr="007347CD" w:rsidRDefault="00C32277" w:rsidP="00C32277">
            <w:pPr>
              <w:ind w:firstLine="0"/>
              <w:jc w:val="center"/>
            </w:pPr>
            <w:r>
              <w:t>9</w:t>
            </w:r>
          </w:p>
        </w:tc>
        <w:tc>
          <w:tcPr>
            <w:tcW w:w="2148" w:type="dxa"/>
            <w:noWrap/>
            <w:hideMark/>
          </w:tcPr>
          <w:p w14:paraId="5F271FA8" w14:textId="77777777" w:rsidR="007347CD" w:rsidRPr="007347CD" w:rsidRDefault="007347CD" w:rsidP="007347CD">
            <w:pPr>
              <w:ind w:firstLine="0"/>
            </w:pPr>
            <w:r w:rsidRPr="007347CD">
              <w:t>AmountPaid</w:t>
            </w:r>
          </w:p>
        </w:tc>
        <w:tc>
          <w:tcPr>
            <w:tcW w:w="1906" w:type="dxa"/>
            <w:noWrap/>
            <w:hideMark/>
          </w:tcPr>
          <w:p w14:paraId="7AF66631" w14:textId="77777777" w:rsidR="007347CD" w:rsidRPr="007347CD" w:rsidRDefault="007347CD" w:rsidP="007347CD">
            <w:pPr>
              <w:ind w:firstLine="0"/>
            </w:pPr>
            <w:r w:rsidRPr="007347CD">
              <w:t>decimal(18, 2)</w:t>
            </w:r>
          </w:p>
        </w:tc>
        <w:tc>
          <w:tcPr>
            <w:tcW w:w="3786" w:type="dxa"/>
            <w:noWrap/>
            <w:hideMark/>
          </w:tcPr>
          <w:p w14:paraId="59BB50CC" w14:textId="34A007D3" w:rsidR="007347CD" w:rsidRPr="007347CD" w:rsidRDefault="009076C3" w:rsidP="007347CD">
            <w:pPr>
              <w:ind w:firstLine="0"/>
            </w:pPr>
            <w:r>
              <w:t>Null</w:t>
            </w:r>
          </w:p>
        </w:tc>
      </w:tr>
      <w:tr w:rsidR="007347CD" w:rsidRPr="007347CD" w14:paraId="2B093EF0" w14:textId="77777777" w:rsidTr="00C32277">
        <w:trPr>
          <w:trHeight w:val="720"/>
        </w:trPr>
        <w:tc>
          <w:tcPr>
            <w:tcW w:w="938" w:type="dxa"/>
            <w:noWrap/>
            <w:hideMark/>
          </w:tcPr>
          <w:p w14:paraId="5C2E519A" w14:textId="13D217FD" w:rsidR="007347CD" w:rsidRPr="007347CD" w:rsidRDefault="00C32277" w:rsidP="00C32277">
            <w:pPr>
              <w:ind w:firstLine="0"/>
              <w:jc w:val="center"/>
            </w:pPr>
            <w:r>
              <w:lastRenderedPageBreak/>
              <w:t>10</w:t>
            </w:r>
          </w:p>
        </w:tc>
        <w:tc>
          <w:tcPr>
            <w:tcW w:w="2148" w:type="dxa"/>
            <w:noWrap/>
            <w:hideMark/>
          </w:tcPr>
          <w:p w14:paraId="77FD583C" w14:textId="77777777" w:rsidR="007347CD" w:rsidRPr="007347CD" w:rsidRDefault="007347CD" w:rsidP="007347CD">
            <w:pPr>
              <w:ind w:firstLine="0"/>
            </w:pPr>
            <w:r w:rsidRPr="007347CD">
              <w:t>RoomData</w:t>
            </w:r>
          </w:p>
        </w:tc>
        <w:tc>
          <w:tcPr>
            <w:tcW w:w="1906" w:type="dxa"/>
            <w:noWrap/>
            <w:hideMark/>
          </w:tcPr>
          <w:p w14:paraId="4D2EFE17" w14:textId="77777777" w:rsidR="007347CD" w:rsidRPr="007347CD" w:rsidRDefault="007347CD" w:rsidP="007347CD">
            <w:pPr>
              <w:ind w:firstLine="0"/>
            </w:pPr>
            <w:r w:rsidRPr="007347CD">
              <w:t>int</w:t>
            </w:r>
          </w:p>
        </w:tc>
        <w:tc>
          <w:tcPr>
            <w:tcW w:w="3786" w:type="dxa"/>
            <w:noWrap/>
            <w:hideMark/>
          </w:tcPr>
          <w:p w14:paraId="1ED6A1C8" w14:textId="42AE788B" w:rsidR="007347CD" w:rsidRPr="007347CD" w:rsidRDefault="009076C3" w:rsidP="007347CD">
            <w:pPr>
              <w:ind w:firstLine="0"/>
            </w:pPr>
            <w:r>
              <w:t>Null</w:t>
            </w:r>
          </w:p>
        </w:tc>
      </w:tr>
      <w:tr w:rsidR="007347CD" w:rsidRPr="007347CD" w14:paraId="52660F41" w14:textId="77777777" w:rsidTr="00C32277">
        <w:trPr>
          <w:trHeight w:val="720"/>
        </w:trPr>
        <w:tc>
          <w:tcPr>
            <w:tcW w:w="938" w:type="dxa"/>
            <w:noWrap/>
            <w:hideMark/>
          </w:tcPr>
          <w:p w14:paraId="1CC04964" w14:textId="7DEEF84F" w:rsidR="007347CD" w:rsidRPr="007347CD" w:rsidRDefault="00C32277" w:rsidP="00C32277">
            <w:pPr>
              <w:ind w:firstLine="0"/>
              <w:jc w:val="center"/>
            </w:pPr>
            <w:r>
              <w:t>11</w:t>
            </w:r>
          </w:p>
        </w:tc>
        <w:tc>
          <w:tcPr>
            <w:tcW w:w="2148" w:type="dxa"/>
            <w:noWrap/>
            <w:hideMark/>
          </w:tcPr>
          <w:p w14:paraId="17CC50C1" w14:textId="77777777" w:rsidR="007347CD" w:rsidRPr="007347CD" w:rsidRDefault="007347CD" w:rsidP="007347CD">
            <w:pPr>
              <w:ind w:firstLine="0"/>
            </w:pPr>
            <w:r w:rsidRPr="007347CD">
              <w:t>TotalRooms</w:t>
            </w:r>
          </w:p>
        </w:tc>
        <w:tc>
          <w:tcPr>
            <w:tcW w:w="1906" w:type="dxa"/>
            <w:noWrap/>
            <w:hideMark/>
          </w:tcPr>
          <w:p w14:paraId="1442C446" w14:textId="77777777" w:rsidR="007347CD" w:rsidRPr="007347CD" w:rsidRDefault="007347CD" w:rsidP="007347CD">
            <w:pPr>
              <w:ind w:firstLine="0"/>
            </w:pPr>
            <w:r w:rsidRPr="007347CD">
              <w:t>int</w:t>
            </w:r>
          </w:p>
        </w:tc>
        <w:tc>
          <w:tcPr>
            <w:tcW w:w="3786" w:type="dxa"/>
            <w:noWrap/>
            <w:hideMark/>
          </w:tcPr>
          <w:p w14:paraId="607061D5" w14:textId="260376D5" w:rsidR="007347CD" w:rsidRPr="007347CD" w:rsidRDefault="009076C3" w:rsidP="007347CD">
            <w:pPr>
              <w:ind w:firstLine="0"/>
            </w:pPr>
            <w:r>
              <w:t>Null</w:t>
            </w:r>
          </w:p>
        </w:tc>
      </w:tr>
      <w:tr w:rsidR="007347CD" w:rsidRPr="007347CD" w14:paraId="7EFE9C91" w14:textId="77777777" w:rsidTr="00C32277">
        <w:trPr>
          <w:trHeight w:val="720"/>
        </w:trPr>
        <w:tc>
          <w:tcPr>
            <w:tcW w:w="938" w:type="dxa"/>
            <w:noWrap/>
            <w:hideMark/>
          </w:tcPr>
          <w:p w14:paraId="30641984" w14:textId="53B8DFC4" w:rsidR="007347CD" w:rsidRPr="007347CD" w:rsidRDefault="00C32277" w:rsidP="00C32277">
            <w:pPr>
              <w:ind w:firstLine="0"/>
              <w:jc w:val="center"/>
            </w:pPr>
            <w:r>
              <w:t>12</w:t>
            </w:r>
          </w:p>
        </w:tc>
        <w:tc>
          <w:tcPr>
            <w:tcW w:w="2148" w:type="dxa"/>
            <w:noWrap/>
            <w:hideMark/>
          </w:tcPr>
          <w:p w14:paraId="0B339BD2" w14:textId="77777777" w:rsidR="007347CD" w:rsidRPr="007347CD" w:rsidRDefault="007347CD" w:rsidP="007347CD">
            <w:pPr>
              <w:ind w:firstLine="0"/>
            </w:pPr>
            <w:r w:rsidRPr="007347CD">
              <w:t>RoomPaid</w:t>
            </w:r>
          </w:p>
        </w:tc>
        <w:tc>
          <w:tcPr>
            <w:tcW w:w="1906" w:type="dxa"/>
            <w:noWrap/>
            <w:hideMark/>
          </w:tcPr>
          <w:p w14:paraId="55ED89F9" w14:textId="77777777" w:rsidR="007347CD" w:rsidRPr="007347CD" w:rsidRDefault="007347CD" w:rsidP="007347CD">
            <w:pPr>
              <w:ind w:firstLine="0"/>
            </w:pPr>
            <w:r w:rsidRPr="007347CD">
              <w:t>int</w:t>
            </w:r>
          </w:p>
        </w:tc>
        <w:tc>
          <w:tcPr>
            <w:tcW w:w="3786" w:type="dxa"/>
            <w:noWrap/>
            <w:hideMark/>
          </w:tcPr>
          <w:p w14:paraId="14D308A0" w14:textId="0DBA8C0F" w:rsidR="007347CD" w:rsidRPr="007347CD" w:rsidRDefault="009076C3" w:rsidP="007347CD">
            <w:pPr>
              <w:ind w:firstLine="0"/>
            </w:pPr>
            <w:r>
              <w:t>Null</w:t>
            </w:r>
          </w:p>
        </w:tc>
      </w:tr>
      <w:tr w:rsidR="007347CD" w:rsidRPr="007347CD" w14:paraId="7E082B26" w14:textId="77777777" w:rsidTr="00C32277">
        <w:trPr>
          <w:trHeight w:val="720"/>
        </w:trPr>
        <w:tc>
          <w:tcPr>
            <w:tcW w:w="938" w:type="dxa"/>
            <w:noWrap/>
            <w:hideMark/>
          </w:tcPr>
          <w:p w14:paraId="08C95A98" w14:textId="766D3FC9" w:rsidR="007347CD" w:rsidRPr="007347CD" w:rsidRDefault="00C32277" w:rsidP="00C32277">
            <w:pPr>
              <w:ind w:firstLine="0"/>
              <w:jc w:val="center"/>
            </w:pPr>
            <w:r>
              <w:t>13</w:t>
            </w:r>
          </w:p>
        </w:tc>
        <w:tc>
          <w:tcPr>
            <w:tcW w:w="2148" w:type="dxa"/>
            <w:noWrap/>
            <w:hideMark/>
          </w:tcPr>
          <w:p w14:paraId="2FA52CB2" w14:textId="77777777" w:rsidR="007347CD" w:rsidRPr="007347CD" w:rsidRDefault="007347CD" w:rsidP="007347CD">
            <w:pPr>
              <w:ind w:firstLine="0"/>
            </w:pPr>
            <w:r w:rsidRPr="007347CD">
              <w:t>IsComplete</w:t>
            </w:r>
          </w:p>
        </w:tc>
        <w:tc>
          <w:tcPr>
            <w:tcW w:w="1906" w:type="dxa"/>
            <w:noWrap/>
            <w:hideMark/>
          </w:tcPr>
          <w:p w14:paraId="6EB07A55" w14:textId="77777777" w:rsidR="007347CD" w:rsidRPr="007347CD" w:rsidRDefault="007347CD" w:rsidP="007347CD">
            <w:pPr>
              <w:ind w:firstLine="0"/>
            </w:pPr>
            <w:r w:rsidRPr="007347CD">
              <w:t>bit</w:t>
            </w:r>
          </w:p>
        </w:tc>
        <w:tc>
          <w:tcPr>
            <w:tcW w:w="3786" w:type="dxa"/>
            <w:noWrap/>
            <w:hideMark/>
          </w:tcPr>
          <w:p w14:paraId="03520EA3" w14:textId="1B10BAC6" w:rsidR="007347CD" w:rsidRPr="007347CD" w:rsidRDefault="009076C3" w:rsidP="007347CD">
            <w:pPr>
              <w:ind w:firstLine="0"/>
            </w:pPr>
            <w:r>
              <w:t>Null</w:t>
            </w:r>
          </w:p>
        </w:tc>
      </w:tr>
      <w:tr w:rsidR="007347CD" w:rsidRPr="007347CD" w14:paraId="1ABAD1BB" w14:textId="77777777" w:rsidTr="00C32277">
        <w:trPr>
          <w:trHeight w:val="720"/>
        </w:trPr>
        <w:tc>
          <w:tcPr>
            <w:tcW w:w="938" w:type="dxa"/>
            <w:noWrap/>
            <w:hideMark/>
          </w:tcPr>
          <w:p w14:paraId="1A6C49E5" w14:textId="5834FD33" w:rsidR="007347CD" w:rsidRPr="007347CD" w:rsidRDefault="00C32277" w:rsidP="00C32277">
            <w:pPr>
              <w:ind w:firstLine="0"/>
              <w:jc w:val="center"/>
            </w:pPr>
            <w:r>
              <w:t>14</w:t>
            </w:r>
          </w:p>
        </w:tc>
        <w:tc>
          <w:tcPr>
            <w:tcW w:w="2148" w:type="dxa"/>
            <w:noWrap/>
            <w:hideMark/>
          </w:tcPr>
          <w:p w14:paraId="475B8EC3" w14:textId="77777777" w:rsidR="007347CD" w:rsidRPr="007347CD" w:rsidRDefault="007347CD" w:rsidP="007347CD">
            <w:pPr>
              <w:ind w:firstLine="0"/>
            </w:pPr>
            <w:r w:rsidRPr="007347CD">
              <w:t>IsDeleted</w:t>
            </w:r>
          </w:p>
        </w:tc>
        <w:tc>
          <w:tcPr>
            <w:tcW w:w="1906" w:type="dxa"/>
            <w:noWrap/>
            <w:hideMark/>
          </w:tcPr>
          <w:p w14:paraId="1E80AE00" w14:textId="77777777" w:rsidR="007347CD" w:rsidRPr="007347CD" w:rsidRDefault="007347CD" w:rsidP="007347CD">
            <w:pPr>
              <w:ind w:firstLine="0"/>
            </w:pPr>
            <w:r w:rsidRPr="007347CD">
              <w:t>bit</w:t>
            </w:r>
          </w:p>
        </w:tc>
        <w:tc>
          <w:tcPr>
            <w:tcW w:w="3786" w:type="dxa"/>
            <w:noWrap/>
            <w:hideMark/>
          </w:tcPr>
          <w:p w14:paraId="49A003B3" w14:textId="0B42B75C" w:rsidR="007347CD" w:rsidRPr="007347CD" w:rsidRDefault="009076C3" w:rsidP="009D63E8">
            <w:pPr>
              <w:keepNext/>
              <w:ind w:firstLine="0"/>
            </w:pPr>
            <w:r>
              <w:t>Not null</w:t>
            </w:r>
          </w:p>
        </w:tc>
      </w:tr>
    </w:tbl>
    <w:p w14:paraId="4C509C15" w14:textId="45503BC8" w:rsidR="007347CD" w:rsidRDefault="009D63E8" w:rsidP="009D63E8">
      <w:pPr>
        <w:pStyle w:val="Caption"/>
      </w:pPr>
      <w:bookmarkStart w:id="203" w:name="_Toc167322129"/>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13</w:t>
      </w:r>
      <w:r w:rsidR="007859AF">
        <w:rPr>
          <w:noProof/>
        </w:rPr>
        <w:fldChar w:fldCharType="end"/>
      </w:r>
      <w:r>
        <w:t xml:space="preserve"> Bảng dữ liệu phòng – đợt thanh toán</w:t>
      </w:r>
      <w:bookmarkEnd w:id="203"/>
    </w:p>
    <w:p w14:paraId="2EA98D2C" w14:textId="76F86ACC" w:rsidR="007347CD" w:rsidRPr="006E1D87" w:rsidRDefault="007347CD" w:rsidP="006E1D87">
      <w:pPr>
        <w:pStyle w:val="ListParagraph"/>
        <w:numPr>
          <w:ilvl w:val="0"/>
          <w:numId w:val="54"/>
        </w:numPr>
      </w:pPr>
      <w:r w:rsidRPr="006E1D87">
        <w:t>dbo.SystemFiles</w:t>
      </w:r>
    </w:p>
    <w:p w14:paraId="608AACB7" w14:textId="55F1C506" w:rsidR="007347CD" w:rsidRDefault="007347CD" w:rsidP="00C03DAB">
      <w:pPr>
        <w:pStyle w:val="ListParagraph"/>
        <w:numPr>
          <w:ilvl w:val="0"/>
          <w:numId w:val="18"/>
        </w:numPr>
      </w:pPr>
      <w:r>
        <w:t>Lưu trữ các tệp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C63B0EC" w14:textId="77777777" w:rsidTr="00C32277">
        <w:trPr>
          <w:trHeight w:val="720"/>
        </w:trPr>
        <w:tc>
          <w:tcPr>
            <w:tcW w:w="938" w:type="dxa"/>
            <w:noWrap/>
            <w:hideMark/>
          </w:tcPr>
          <w:p w14:paraId="35A9263C" w14:textId="77777777" w:rsidR="00423DE2" w:rsidRPr="0039754D" w:rsidRDefault="00423DE2" w:rsidP="00C32277">
            <w:pPr>
              <w:ind w:firstLine="0"/>
              <w:jc w:val="center"/>
              <w:rPr>
                <w:b/>
              </w:rPr>
            </w:pPr>
            <w:r w:rsidRPr="0039754D">
              <w:rPr>
                <w:b/>
              </w:rPr>
              <w:t>STT</w:t>
            </w:r>
          </w:p>
        </w:tc>
        <w:tc>
          <w:tcPr>
            <w:tcW w:w="2148" w:type="dxa"/>
            <w:noWrap/>
            <w:hideMark/>
          </w:tcPr>
          <w:p w14:paraId="352C8E69" w14:textId="77777777" w:rsidR="00423DE2" w:rsidRPr="0039754D" w:rsidRDefault="00423DE2" w:rsidP="00423DE2">
            <w:pPr>
              <w:ind w:firstLine="0"/>
              <w:rPr>
                <w:b/>
              </w:rPr>
            </w:pPr>
            <w:r w:rsidRPr="0039754D">
              <w:rPr>
                <w:b/>
              </w:rPr>
              <w:t>Tên cột</w:t>
            </w:r>
          </w:p>
        </w:tc>
        <w:tc>
          <w:tcPr>
            <w:tcW w:w="1906" w:type="dxa"/>
            <w:noWrap/>
            <w:hideMark/>
          </w:tcPr>
          <w:p w14:paraId="096017FB" w14:textId="77777777" w:rsidR="00423DE2" w:rsidRPr="0039754D" w:rsidRDefault="00423DE2" w:rsidP="00423DE2">
            <w:pPr>
              <w:ind w:firstLine="0"/>
              <w:rPr>
                <w:b/>
              </w:rPr>
            </w:pPr>
            <w:r w:rsidRPr="0039754D">
              <w:rPr>
                <w:b/>
              </w:rPr>
              <w:t>Kiểu dữ liệu</w:t>
            </w:r>
          </w:p>
        </w:tc>
        <w:tc>
          <w:tcPr>
            <w:tcW w:w="3786" w:type="dxa"/>
            <w:noWrap/>
            <w:hideMark/>
          </w:tcPr>
          <w:p w14:paraId="4684B6C0" w14:textId="77777777" w:rsidR="00423DE2" w:rsidRPr="0039754D" w:rsidRDefault="00423DE2" w:rsidP="00423DE2">
            <w:pPr>
              <w:ind w:firstLine="0"/>
              <w:rPr>
                <w:b/>
              </w:rPr>
            </w:pPr>
            <w:r w:rsidRPr="0039754D">
              <w:rPr>
                <w:b/>
              </w:rPr>
              <w:t>Ràng buộc</w:t>
            </w:r>
          </w:p>
        </w:tc>
      </w:tr>
      <w:tr w:rsidR="00423DE2" w:rsidRPr="00423DE2" w14:paraId="605982CF" w14:textId="77777777" w:rsidTr="00C32277">
        <w:trPr>
          <w:trHeight w:val="720"/>
        </w:trPr>
        <w:tc>
          <w:tcPr>
            <w:tcW w:w="938" w:type="dxa"/>
            <w:noWrap/>
            <w:hideMark/>
          </w:tcPr>
          <w:p w14:paraId="47875162" w14:textId="03E27F0C" w:rsidR="00423DE2" w:rsidRPr="00423DE2" w:rsidRDefault="00C32277" w:rsidP="00C32277">
            <w:pPr>
              <w:ind w:firstLine="0"/>
              <w:jc w:val="center"/>
            </w:pPr>
            <w:r>
              <w:t>1</w:t>
            </w:r>
          </w:p>
        </w:tc>
        <w:tc>
          <w:tcPr>
            <w:tcW w:w="2148" w:type="dxa"/>
            <w:noWrap/>
            <w:hideMark/>
          </w:tcPr>
          <w:p w14:paraId="2D49FBFD" w14:textId="77777777" w:rsidR="00423DE2" w:rsidRPr="00423DE2" w:rsidRDefault="00423DE2" w:rsidP="00423DE2">
            <w:pPr>
              <w:ind w:firstLine="0"/>
            </w:pPr>
            <w:r w:rsidRPr="00423DE2">
              <w:t>Id</w:t>
            </w:r>
          </w:p>
        </w:tc>
        <w:tc>
          <w:tcPr>
            <w:tcW w:w="1906" w:type="dxa"/>
            <w:noWrap/>
            <w:hideMark/>
          </w:tcPr>
          <w:p w14:paraId="0A54D528" w14:textId="77777777" w:rsidR="00423DE2" w:rsidRPr="00423DE2" w:rsidRDefault="00423DE2" w:rsidP="00423DE2">
            <w:pPr>
              <w:ind w:firstLine="0"/>
            </w:pPr>
            <w:r w:rsidRPr="00423DE2">
              <w:t>uniqueidentifier</w:t>
            </w:r>
          </w:p>
        </w:tc>
        <w:tc>
          <w:tcPr>
            <w:tcW w:w="3786" w:type="dxa"/>
            <w:noWrap/>
            <w:hideMark/>
          </w:tcPr>
          <w:p w14:paraId="73821481" w14:textId="25A416B6" w:rsidR="00423DE2" w:rsidRPr="00423DE2" w:rsidRDefault="009076C3" w:rsidP="00423DE2">
            <w:pPr>
              <w:ind w:firstLine="0"/>
            </w:pPr>
            <w:r>
              <w:t>Null</w:t>
            </w:r>
          </w:p>
        </w:tc>
      </w:tr>
      <w:tr w:rsidR="00423DE2" w:rsidRPr="00423DE2" w14:paraId="45E33545" w14:textId="77777777" w:rsidTr="00C32277">
        <w:trPr>
          <w:trHeight w:val="720"/>
        </w:trPr>
        <w:tc>
          <w:tcPr>
            <w:tcW w:w="938" w:type="dxa"/>
            <w:noWrap/>
            <w:hideMark/>
          </w:tcPr>
          <w:p w14:paraId="64FC3968" w14:textId="2330A9F5" w:rsidR="00423DE2" w:rsidRPr="00423DE2" w:rsidRDefault="00C32277" w:rsidP="00C32277">
            <w:pPr>
              <w:ind w:firstLine="0"/>
              <w:jc w:val="center"/>
            </w:pPr>
            <w:r>
              <w:t>2</w:t>
            </w:r>
          </w:p>
        </w:tc>
        <w:tc>
          <w:tcPr>
            <w:tcW w:w="2148" w:type="dxa"/>
            <w:noWrap/>
            <w:hideMark/>
          </w:tcPr>
          <w:p w14:paraId="3B332E70" w14:textId="77777777" w:rsidR="00423DE2" w:rsidRPr="00423DE2" w:rsidRDefault="00423DE2" w:rsidP="00423DE2">
            <w:pPr>
              <w:ind w:firstLine="0"/>
            </w:pPr>
            <w:r w:rsidRPr="00423DE2">
              <w:t>CreatedAt</w:t>
            </w:r>
          </w:p>
        </w:tc>
        <w:tc>
          <w:tcPr>
            <w:tcW w:w="1906" w:type="dxa"/>
            <w:noWrap/>
            <w:hideMark/>
          </w:tcPr>
          <w:p w14:paraId="3589487E" w14:textId="77777777" w:rsidR="00423DE2" w:rsidRPr="00423DE2" w:rsidRDefault="00423DE2" w:rsidP="00423DE2">
            <w:pPr>
              <w:ind w:firstLine="0"/>
            </w:pPr>
            <w:r w:rsidRPr="00423DE2">
              <w:t>datetime2(7)</w:t>
            </w:r>
          </w:p>
        </w:tc>
        <w:tc>
          <w:tcPr>
            <w:tcW w:w="3786" w:type="dxa"/>
            <w:noWrap/>
            <w:hideMark/>
          </w:tcPr>
          <w:p w14:paraId="6EAEE063" w14:textId="05504146" w:rsidR="00423DE2" w:rsidRPr="00423DE2" w:rsidRDefault="009076C3" w:rsidP="00423DE2">
            <w:pPr>
              <w:ind w:firstLine="0"/>
            </w:pPr>
            <w:r>
              <w:t>Null</w:t>
            </w:r>
          </w:p>
        </w:tc>
      </w:tr>
      <w:tr w:rsidR="00423DE2" w:rsidRPr="00423DE2" w14:paraId="4A8C634E" w14:textId="77777777" w:rsidTr="00C32277">
        <w:trPr>
          <w:trHeight w:val="720"/>
        </w:trPr>
        <w:tc>
          <w:tcPr>
            <w:tcW w:w="938" w:type="dxa"/>
            <w:noWrap/>
            <w:hideMark/>
          </w:tcPr>
          <w:p w14:paraId="387F62EC" w14:textId="1CF4D121" w:rsidR="00423DE2" w:rsidRPr="00423DE2" w:rsidRDefault="00C32277" w:rsidP="00C32277">
            <w:pPr>
              <w:ind w:firstLine="0"/>
              <w:jc w:val="center"/>
            </w:pPr>
            <w:r>
              <w:t>3</w:t>
            </w:r>
          </w:p>
        </w:tc>
        <w:tc>
          <w:tcPr>
            <w:tcW w:w="2148" w:type="dxa"/>
            <w:noWrap/>
            <w:hideMark/>
          </w:tcPr>
          <w:p w14:paraId="0A02BCD2" w14:textId="77777777" w:rsidR="00423DE2" w:rsidRPr="00423DE2" w:rsidRDefault="00423DE2" w:rsidP="00423DE2">
            <w:pPr>
              <w:ind w:firstLine="0"/>
            </w:pPr>
            <w:r w:rsidRPr="00423DE2">
              <w:t>UpdatedAt</w:t>
            </w:r>
          </w:p>
        </w:tc>
        <w:tc>
          <w:tcPr>
            <w:tcW w:w="1906" w:type="dxa"/>
            <w:noWrap/>
            <w:hideMark/>
          </w:tcPr>
          <w:p w14:paraId="261289E6" w14:textId="77777777" w:rsidR="00423DE2" w:rsidRPr="00423DE2" w:rsidRDefault="00423DE2" w:rsidP="00423DE2">
            <w:pPr>
              <w:ind w:firstLine="0"/>
            </w:pPr>
            <w:r w:rsidRPr="00423DE2">
              <w:t>datetime2(7)</w:t>
            </w:r>
          </w:p>
        </w:tc>
        <w:tc>
          <w:tcPr>
            <w:tcW w:w="3786" w:type="dxa"/>
            <w:noWrap/>
            <w:hideMark/>
          </w:tcPr>
          <w:p w14:paraId="30410C94" w14:textId="4BF8EEC4" w:rsidR="00423DE2" w:rsidRPr="00423DE2" w:rsidRDefault="009076C3" w:rsidP="00423DE2">
            <w:pPr>
              <w:ind w:firstLine="0"/>
            </w:pPr>
            <w:r>
              <w:t>Null</w:t>
            </w:r>
          </w:p>
        </w:tc>
      </w:tr>
      <w:tr w:rsidR="00423DE2" w:rsidRPr="00423DE2" w14:paraId="673AF3DF" w14:textId="77777777" w:rsidTr="00C32277">
        <w:trPr>
          <w:trHeight w:val="720"/>
        </w:trPr>
        <w:tc>
          <w:tcPr>
            <w:tcW w:w="938" w:type="dxa"/>
            <w:noWrap/>
            <w:hideMark/>
          </w:tcPr>
          <w:p w14:paraId="06CA8380" w14:textId="7707B082" w:rsidR="00423DE2" w:rsidRPr="00423DE2" w:rsidRDefault="00C32277" w:rsidP="00C32277">
            <w:pPr>
              <w:ind w:firstLine="0"/>
              <w:jc w:val="center"/>
            </w:pPr>
            <w:r>
              <w:t>4</w:t>
            </w:r>
          </w:p>
        </w:tc>
        <w:tc>
          <w:tcPr>
            <w:tcW w:w="2148" w:type="dxa"/>
            <w:noWrap/>
            <w:hideMark/>
          </w:tcPr>
          <w:p w14:paraId="22238903" w14:textId="77777777" w:rsidR="00423DE2" w:rsidRPr="00423DE2" w:rsidRDefault="00423DE2" w:rsidP="00423DE2">
            <w:pPr>
              <w:ind w:firstLine="0"/>
            </w:pPr>
            <w:r w:rsidRPr="00423DE2">
              <w:t>MapId</w:t>
            </w:r>
          </w:p>
        </w:tc>
        <w:tc>
          <w:tcPr>
            <w:tcW w:w="1906" w:type="dxa"/>
            <w:noWrap/>
            <w:hideMark/>
          </w:tcPr>
          <w:p w14:paraId="484C04D1" w14:textId="77777777" w:rsidR="00423DE2" w:rsidRPr="00423DE2" w:rsidRDefault="00423DE2" w:rsidP="00423DE2">
            <w:pPr>
              <w:ind w:firstLine="0"/>
            </w:pPr>
            <w:r w:rsidRPr="00423DE2">
              <w:t>uniqueidentifier</w:t>
            </w:r>
          </w:p>
        </w:tc>
        <w:tc>
          <w:tcPr>
            <w:tcW w:w="3786" w:type="dxa"/>
            <w:noWrap/>
            <w:hideMark/>
          </w:tcPr>
          <w:p w14:paraId="27619FC4" w14:textId="40656F40" w:rsidR="00423DE2" w:rsidRPr="00423DE2" w:rsidRDefault="009076C3" w:rsidP="00423DE2">
            <w:pPr>
              <w:ind w:firstLine="0"/>
            </w:pPr>
            <w:r>
              <w:t>Null</w:t>
            </w:r>
          </w:p>
        </w:tc>
      </w:tr>
      <w:tr w:rsidR="00423DE2" w:rsidRPr="00423DE2" w14:paraId="06FEE264" w14:textId="77777777" w:rsidTr="00C32277">
        <w:trPr>
          <w:trHeight w:val="720"/>
        </w:trPr>
        <w:tc>
          <w:tcPr>
            <w:tcW w:w="938" w:type="dxa"/>
            <w:noWrap/>
            <w:hideMark/>
          </w:tcPr>
          <w:p w14:paraId="5BAAB1C3" w14:textId="7D0B5D0A" w:rsidR="00423DE2" w:rsidRPr="00423DE2" w:rsidRDefault="00C32277" w:rsidP="00C32277">
            <w:pPr>
              <w:ind w:firstLine="0"/>
              <w:jc w:val="center"/>
            </w:pPr>
            <w:r>
              <w:t>5</w:t>
            </w:r>
          </w:p>
        </w:tc>
        <w:tc>
          <w:tcPr>
            <w:tcW w:w="2148" w:type="dxa"/>
            <w:noWrap/>
            <w:hideMark/>
          </w:tcPr>
          <w:p w14:paraId="3E727A6E" w14:textId="77777777" w:rsidR="00423DE2" w:rsidRPr="00423DE2" w:rsidRDefault="00423DE2" w:rsidP="00423DE2">
            <w:pPr>
              <w:ind w:firstLine="0"/>
            </w:pPr>
            <w:r w:rsidRPr="00423DE2">
              <w:t>FileType</w:t>
            </w:r>
          </w:p>
        </w:tc>
        <w:tc>
          <w:tcPr>
            <w:tcW w:w="1906" w:type="dxa"/>
            <w:noWrap/>
            <w:hideMark/>
          </w:tcPr>
          <w:p w14:paraId="48CF99B7" w14:textId="77777777" w:rsidR="00423DE2" w:rsidRPr="00423DE2" w:rsidRDefault="00423DE2" w:rsidP="00423DE2">
            <w:pPr>
              <w:ind w:firstLine="0"/>
            </w:pPr>
            <w:r w:rsidRPr="00423DE2">
              <w:t>int</w:t>
            </w:r>
          </w:p>
        </w:tc>
        <w:tc>
          <w:tcPr>
            <w:tcW w:w="3786" w:type="dxa"/>
            <w:noWrap/>
            <w:hideMark/>
          </w:tcPr>
          <w:p w14:paraId="5F48CD75" w14:textId="0BD0A9CE" w:rsidR="00423DE2" w:rsidRPr="00423DE2" w:rsidRDefault="009076C3" w:rsidP="00423DE2">
            <w:pPr>
              <w:ind w:firstLine="0"/>
            </w:pPr>
            <w:r>
              <w:t>Null</w:t>
            </w:r>
          </w:p>
        </w:tc>
      </w:tr>
      <w:tr w:rsidR="00423DE2" w:rsidRPr="00423DE2" w14:paraId="7204A091" w14:textId="77777777" w:rsidTr="00C32277">
        <w:trPr>
          <w:trHeight w:val="720"/>
        </w:trPr>
        <w:tc>
          <w:tcPr>
            <w:tcW w:w="938" w:type="dxa"/>
            <w:noWrap/>
            <w:hideMark/>
          </w:tcPr>
          <w:p w14:paraId="7B3FC47B" w14:textId="37FD458A" w:rsidR="00423DE2" w:rsidRPr="00423DE2" w:rsidRDefault="00C32277" w:rsidP="00C32277">
            <w:pPr>
              <w:ind w:firstLine="0"/>
              <w:jc w:val="center"/>
            </w:pPr>
            <w:r>
              <w:t>6</w:t>
            </w:r>
          </w:p>
        </w:tc>
        <w:tc>
          <w:tcPr>
            <w:tcW w:w="2148" w:type="dxa"/>
            <w:noWrap/>
            <w:hideMark/>
          </w:tcPr>
          <w:p w14:paraId="58619EB0" w14:textId="77777777" w:rsidR="00423DE2" w:rsidRPr="00423DE2" w:rsidRDefault="00423DE2" w:rsidP="00423DE2">
            <w:pPr>
              <w:ind w:firstLine="0"/>
            </w:pPr>
            <w:r w:rsidRPr="00423DE2">
              <w:t>FileName</w:t>
            </w:r>
          </w:p>
        </w:tc>
        <w:tc>
          <w:tcPr>
            <w:tcW w:w="1906" w:type="dxa"/>
            <w:noWrap/>
            <w:hideMark/>
          </w:tcPr>
          <w:p w14:paraId="3411B774" w14:textId="77777777" w:rsidR="00423DE2" w:rsidRPr="00423DE2" w:rsidRDefault="00423DE2" w:rsidP="00423DE2">
            <w:pPr>
              <w:ind w:firstLine="0"/>
            </w:pPr>
            <w:r w:rsidRPr="00423DE2">
              <w:t>nvarchar(MAX)</w:t>
            </w:r>
          </w:p>
        </w:tc>
        <w:tc>
          <w:tcPr>
            <w:tcW w:w="3786" w:type="dxa"/>
            <w:noWrap/>
            <w:hideMark/>
          </w:tcPr>
          <w:p w14:paraId="26B7BE1A" w14:textId="00828953" w:rsidR="00423DE2" w:rsidRPr="00423DE2" w:rsidRDefault="009076C3" w:rsidP="00423DE2">
            <w:pPr>
              <w:ind w:firstLine="0"/>
            </w:pPr>
            <w:r>
              <w:t>Not null</w:t>
            </w:r>
          </w:p>
        </w:tc>
      </w:tr>
      <w:tr w:rsidR="00423DE2" w:rsidRPr="00423DE2" w14:paraId="798FE52C" w14:textId="77777777" w:rsidTr="00C32277">
        <w:trPr>
          <w:trHeight w:val="720"/>
        </w:trPr>
        <w:tc>
          <w:tcPr>
            <w:tcW w:w="938" w:type="dxa"/>
            <w:noWrap/>
            <w:hideMark/>
          </w:tcPr>
          <w:p w14:paraId="3690D290" w14:textId="0A61912F" w:rsidR="00423DE2" w:rsidRPr="00423DE2" w:rsidRDefault="00C32277" w:rsidP="00C32277">
            <w:pPr>
              <w:ind w:firstLine="0"/>
              <w:jc w:val="center"/>
            </w:pPr>
            <w:r>
              <w:t>7</w:t>
            </w:r>
          </w:p>
        </w:tc>
        <w:tc>
          <w:tcPr>
            <w:tcW w:w="2148" w:type="dxa"/>
            <w:noWrap/>
            <w:hideMark/>
          </w:tcPr>
          <w:p w14:paraId="6CEAA9C3" w14:textId="77777777" w:rsidR="00423DE2" w:rsidRPr="00423DE2" w:rsidRDefault="00423DE2" w:rsidP="00423DE2">
            <w:pPr>
              <w:ind w:firstLine="0"/>
            </w:pPr>
            <w:r w:rsidRPr="00423DE2">
              <w:t>Extension</w:t>
            </w:r>
          </w:p>
        </w:tc>
        <w:tc>
          <w:tcPr>
            <w:tcW w:w="1906" w:type="dxa"/>
            <w:noWrap/>
            <w:hideMark/>
          </w:tcPr>
          <w:p w14:paraId="017F9AAD" w14:textId="77777777" w:rsidR="00423DE2" w:rsidRPr="00423DE2" w:rsidRDefault="00423DE2" w:rsidP="00423DE2">
            <w:pPr>
              <w:ind w:firstLine="0"/>
            </w:pPr>
            <w:r w:rsidRPr="00423DE2">
              <w:t>nvarchar(MAX)</w:t>
            </w:r>
          </w:p>
        </w:tc>
        <w:tc>
          <w:tcPr>
            <w:tcW w:w="3786" w:type="dxa"/>
            <w:noWrap/>
            <w:hideMark/>
          </w:tcPr>
          <w:p w14:paraId="175D83A4" w14:textId="2AADFF14" w:rsidR="00423DE2" w:rsidRPr="00423DE2" w:rsidRDefault="009076C3" w:rsidP="00423DE2">
            <w:pPr>
              <w:ind w:firstLine="0"/>
            </w:pPr>
            <w:r>
              <w:t>Not null</w:t>
            </w:r>
          </w:p>
        </w:tc>
      </w:tr>
      <w:tr w:rsidR="00423DE2" w:rsidRPr="00423DE2" w14:paraId="26793F86" w14:textId="77777777" w:rsidTr="00C32277">
        <w:trPr>
          <w:trHeight w:val="720"/>
        </w:trPr>
        <w:tc>
          <w:tcPr>
            <w:tcW w:w="938" w:type="dxa"/>
            <w:noWrap/>
            <w:hideMark/>
          </w:tcPr>
          <w:p w14:paraId="2057AFFA" w14:textId="5C0B6794" w:rsidR="00423DE2" w:rsidRPr="00423DE2" w:rsidRDefault="00C32277" w:rsidP="00C32277">
            <w:pPr>
              <w:ind w:firstLine="0"/>
              <w:jc w:val="center"/>
            </w:pPr>
            <w:r>
              <w:t>8</w:t>
            </w:r>
          </w:p>
        </w:tc>
        <w:tc>
          <w:tcPr>
            <w:tcW w:w="2148" w:type="dxa"/>
            <w:noWrap/>
            <w:hideMark/>
          </w:tcPr>
          <w:p w14:paraId="5F06C3BD" w14:textId="77777777" w:rsidR="00423DE2" w:rsidRPr="00423DE2" w:rsidRDefault="00423DE2" w:rsidP="00423DE2">
            <w:pPr>
              <w:ind w:firstLine="0"/>
            </w:pPr>
            <w:r w:rsidRPr="00423DE2">
              <w:t>Path</w:t>
            </w:r>
          </w:p>
        </w:tc>
        <w:tc>
          <w:tcPr>
            <w:tcW w:w="1906" w:type="dxa"/>
            <w:noWrap/>
            <w:hideMark/>
          </w:tcPr>
          <w:p w14:paraId="21901329" w14:textId="77777777" w:rsidR="00423DE2" w:rsidRPr="00423DE2" w:rsidRDefault="00423DE2" w:rsidP="00423DE2">
            <w:pPr>
              <w:ind w:firstLine="0"/>
            </w:pPr>
            <w:r w:rsidRPr="00423DE2">
              <w:t>nvarchar(MAX)</w:t>
            </w:r>
          </w:p>
        </w:tc>
        <w:tc>
          <w:tcPr>
            <w:tcW w:w="3786" w:type="dxa"/>
            <w:noWrap/>
            <w:hideMark/>
          </w:tcPr>
          <w:p w14:paraId="2F3BDC25" w14:textId="7F49E32F" w:rsidR="00423DE2" w:rsidRPr="00423DE2" w:rsidRDefault="009076C3" w:rsidP="00423DE2">
            <w:pPr>
              <w:ind w:firstLine="0"/>
            </w:pPr>
            <w:r>
              <w:t>Not null</w:t>
            </w:r>
          </w:p>
        </w:tc>
      </w:tr>
      <w:tr w:rsidR="00423DE2" w:rsidRPr="00423DE2" w14:paraId="13A123D6" w14:textId="77777777" w:rsidTr="00C32277">
        <w:trPr>
          <w:trHeight w:val="720"/>
        </w:trPr>
        <w:tc>
          <w:tcPr>
            <w:tcW w:w="938" w:type="dxa"/>
            <w:noWrap/>
            <w:hideMark/>
          </w:tcPr>
          <w:p w14:paraId="1486C77B" w14:textId="3C9178C0" w:rsidR="00423DE2" w:rsidRPr="00423DE2" w:rsidRDefault="00C32277" w:rsidP="00C32277">
            <w:pPr>
              <w:ind w:firstLine="0"/>
              <w:jc w:val="center"/>
            </w:pPr>
            <w:r>
              <w:t>9</w:t>
            </w:r>
          </w:p>
        </w:tc>
        <w:tc>
          <w:tcPr>
            <w:tcW w:w="2148" w:type="dxa"/>
            <w:noWrap/>
            <w:hideMark/>
          </w:tcPr>
          <w:p w14:paraId="119F7E52" w14:textId="77777777" w:rsidR="00423DE2" w:rsidRPr="00423DE2" w:rsidRDefault="00423DE2" w:rsidP="00423DE2">
            <w:pPr>
              <w:ind w:firstLine="0"/>
            </w:pPr>
            <w:r w:rsidRPr="00423DE2">
              <w:t>IsDeleted</w:t>
            </w:r>
          </w:p>
        </w:tc>
        <w:tc>
          <w:tcPr>
            <w:tcW w:w="1906" w:type="dxa"/>
            <w:noWrap/>
            <w:hideMark/>
          </w:tcPr>
          <w:p w14:paraId="2EBDD1F4" w14:textId="77777777" w:rsidR="00423DE2" w:rsidRPr="00423DE2" w:rsidRDefault="00423DE2" w:rsidP="00423DE2">
            <w:pPr>
              <w:ind w:firstLine="0"/>
            </w:pPr>
            <w:r w:rsidRPr="00423DE2">
              <w:t>bit</w:t>
            </w:r>
          </w:p>
        </w:tc>
        <w:tc>
          <w:tcPr>
            <w:tcW w:w="3786" w:type="dxa"/>
            <w:noWrap/>
            <w:hideMark/>
          </w:tcPr>
          <w:p w14:paraId="432C4007" w14:textId="465F26BF" w:rsidR="00423DE2" w:rsidRPr="00423DE2" w:rsidRDefault="009076C3" w:rsidP="009D63E8">
            <w:pPr>
              <w:keepNext/>
              <w:ind w:firstLine="0"/>
            </w:pPr>
            <w:r>
              <w:t>Not null</w:t>
            </w:r>
          </w:p>
        </w:tc>
      </w:tr>
    </w:tbl>
    <w:p w14:paraId="53A75842" w14:textId="1F54CC24" w:rsidR="007347CD" w:rsidRDefault="009D63E8" w:rsidP="009D63E8">
      <w:pPr>
        <w:pStyle w:val="Caption"/>
      </w:pPr>
      <w:bookmarkStart w:id="204" w:name="_Toc167322130"/>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14</w:t>
      </w:r>
      <w:r w:rsidR="007859AF">
        <w:rPr>
          <w:noProof/>
        </w:rPr>
        <w:fldChar w:fldCharType="end"/>
      </w:r>
      <w:r>
        <w:t xml:space="preserve"> Bảng dữ liệu tệp</w:t>
      </w:r>
      <w:bookmarkEnd w:id="204"/>
    </w:p>
    <w:p w14:paraId="2CE63F40" w14:textId="1F6E6A25" w:rsidR="00423DE2" w:rsidRPr="006E1D87" w:rsidRDefault="00423DE2" w:rsidP="006E1D87">
      <w:pPr>
        <w:pStyle w:val="ListParagraph"/>
        <w:numPr>
          <w:ilvl w:val="0"/>
          <w:numId w:val="54"/>
        </w:numPr>
      </w:pPr>
      <w:r w:rsidRPr="006E1D87">
        <w:t>dbo.Systems</w:t>
      </w:r>
    </w:p>
    <w:p w14:paraId="18153239" w14:textId="08813C67" w:rsidR="00423DE2" w:rsidRDefault="00423DE2" w:rsidP="00C03DAB">
      <w:pPr>
        <w:pStyle w:val="ListParagraph"/>
        <w:numPr>
          <w:ilvl w:val="0"/>
          <w:numId w:val="18"/>
        </w:numPr>
      </w:pPr>
      <w:r>
        <w:t>Lưu trữ các cài đặt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F1D6A9E" w14:textId="77777777" w:rsidTr="00C32277">
        <w:trPr>
          <w:trHeight w:val="720"/>
        </w:trPr>
        <w:tc>
          <w:tcPr>
            <w:tcW w:w="938" w:type="dxa"/>
            <w:noWrap/>
            <w:hideMark/>
          </w:tcPr>
          <w:p w14:paraId="258F3DB0" w14:textId="77777777" w:rsidR="00423DE2" w:rsidRPr="0039754D" w:rsidRDefault="00423DE2" w:rsidP="00C32277">
            <w:pPr>
              <w:ind w:firstLine="0"/>
              <w:jc w:val="center"/>
              <w:rPr>
                <w:b/>
              </w:rPr>
            </w:pPr>
            <w:r w:rsidRPr="0039754D">
              <w:rPr>
                <w:b/>
              </w:rPr>
              <w:lastRenderedPageBreak/>
              <w:t>STT</w:t>
            </w:r>
          </w:p>
        </w:tc>
        <w:tc>
          <w:tcPr>
            <w:tcW w:w="2148" w:type="dxa"/>
            <w:noWrap/>
            <w:hideMark/>
          </w:tcPr>
          <w:p w14:paraId="033E4602" w14:textId="77777777" w:rsidR="00423DE2" w:rsidRPr="0039754D" w:rsidRDefault="00423DE2" w:rsidP="00423DE2">
            <w:pPr>
              <w:ind w:firstLine="0"/>
              <w:rPr>
                <w:b/>
              </w:rPr>
            </w:pPr>
            <w:r w:rsidRPr="0039754D">
              <w:rPr>
                <w:b/>
              </w:rPr>
              <w:t>Tên cột</w:t>
            </w:r>
          </w:p>
        </w:tc>
        <w:tc>
          <w:tcPr>
            <w:tcW w:w="1906" w:type="dxa"/>
            <w:noWrap/>
            <w:hideMark/>
          </w:tcPr>
          <w:p w14:paraId="07106FA1" w14:textId="77777777" w:rsidR="00423DE2" w:rsidRPr="0039754D" w:rsidRDefault="00423DE2" w:rsidP="00423DE2">
            <w:pPr>
              <w:ind w:firstLine="0"/>
              <w:rPr>
                <w:b/>
              </w:rPr>
            </w:pPr>
            <w:r w:rsidRPr="0039754D">
              <w:rPr>
                <w:b/>
              </w:rPr>
              <w:t>Kiểu dữ liệu</w:t>
            </w:r>
          </w:p>
        </w:tc>
        <w:tc>
          <w:tcPr>
            <w:tcW w:w="3786" w:type="dxa"/>
            <w:noWrap/>
            <w:hideMark/>
          </w:tcPr>
          <w:p w14:paraId="1C97301C" w14:textId="77777777" w:rsidR="00423DE2" w:rsidRPr="0039754D" w:rsidRDefault="00423DE2" w:rsidP="00423DE2">
            <w:pPr>
              <w:ind w:firstLine="0"/>
              <w:rPr>
                <w:b/>
              </w:rPr>
            </w:pPr>
            <w:r w:rsidRPr="0039754D">
              <w:rPr>
                <w:b/>
              </w:rPr>
              <w:t>Ràng buộc</w:t>
            </w:r>
          </w:p>
        </w:tc>
      </w:tr>
      <w:tr w:rsidR="00423DE2" w:rsidRPr="00423DE2" w14:paraId="4FD12059" w14:textId="77777777" w:rsidTr="00C32277">
        <w:trPr>
          <w:trHeight w:val="720"/>
        </w:trPr>
        <w:tc>
          <w:tcPr>
            <w:tcW w:w="938" w:type="dxa"/>
            <w:noWrap/>
            <w:hideMark/>
          </w:tcPr>
          <w:p w14:paraId="569012CA" w14:textId="33D22B60" w:rsidR="00423DE2" w:rsidRPr="00423DE2" w:rsidRDefault="00C32277" w:rsidP="00C32277">
            <w:pPr>
              <w:ind w:firstLine="0"/>
              <w:jc w:val="center"/>
            </w:pPr>
            <w:r>
              <w:t>1</w:t>
            </w:r>
          </w:p>
        </w:tc>
        <w:tc>
          <w:tcPr>
            <w:tcW w:w="2148" w:type="dxa"/>
            <w:noWrap/>
            <w:hideMark/>
          </w:tcPr>
          <w:p w14:paraId="702DBA74" w14:textId="77777777" w:rsidR="00423DE2" w:rsidRPr="00423DE2" w:rsidRDefault="00423DE2" w:rsidP="00423DE2">
            <w:pPr>
              <w:ind w:firstLine="0"/>
            </w:pPr>
            <w:r w:rsidRPr="00423DE2">
              <w:t>Id</w:t>
            </w:r>
          </w:p>
        </w:tc>
        <w:tc>
          <w:tcPr>
            <w:tcW w:w="1906" w:type="dxa"/>
            <w:noWrap/>
            <w:hideMark/>
          </w:tcPr>
          <w:p w14:paraId="2556E3A3" w14:textId="77777777" w:rsidR="00423DE2" w:rsidRPr="00423DE2" w:rsidRDefault="00423DE2" w:rsidP="00423DE2">
            <w:pPr>
              <w:ind w:firstLine="0"/>
            </w:pPr>
            <w:r w:rsidRPr="00423DE2">
              <w:t>uniqueidentifier</w:t>
            </w:r>
          </w:p>
        </w:tc>
        <w:tc>
          <w:tcPr>
            <w:tcW w:w="3786" w:type="dxa"/>
            <w:noWrap/>
            <w:hideMark/>
          </w:tcPr>
          <w:p w14:paraId="1167A27C" w14:textId="5D2F7E5A" w:rsidR="00423DE2" w:rsidRPr="00423DE2" w:rsidRDefault="009076C3" w:rsidP="00423DE2">
            <w:pPr>
              <w:ind w:firstLine="0"/>
            </w:pPr>
            <w:r>
              <w:t>Null</w:t>
            </w:r>
          </w:p>
        </w:tc>
      </w:tr>
      <w:tr w:rsidR="00423DE2" w:rsidRPr="00423DE2" w14:paraId="20D1BEC6" w14:textId="77777777" w:rsidTr="00C32277">
        <w:trPr>
          <w:trHeight w:val="720"/>
        </w:trPr>
        <w:tc>
          <w:tcPr>
            <w:tcW w:w="938" w:type="dxa"/>
            <w:noWrap/>
            <w:hideMark/>
          </w:tcPr>
          <w:p w14:paraId="24D2E41B" w14:textId="20D6E29C" w:rsidR="00423DE2" w:rsidRPr="00423DE2" w:rsidRDefault="00C32277" w:rsidP="00C32277">
            <w:pPr>
              <w:ind w:firstLine="0"/>
              <w:jc w:val="center"/>
            </w:pPr>
            <w:r>
              <w:t>2</w:t>
            </w:r>
          </w:p>
        </w:tc>
        <w:tc>
          <w:tcPr>
            <w:tcW w:w="2148" w:type="dxa"/>
            <w:noWrap/>
            <w:hideMark/>
          </w:tcPr>
          <w:p w14:paraId="49859741" w14:textId="77777777" w:rsidR="00423DE2" w:rsidRPr="00423DE2" w:rsidRDefault="00423DE2" w:rsidP="00423DE2">
            <w:pPr>
              <w:ind w:firstLine="0"/>
            </w:pPr>
            <w:r w:rsidRPr="00423DE2">
              <w:t>CreatedAt</w:t>
            </w:r>
          </w:p>
        </w:tc>
        <w:tc>
          <w:tcPr>
            <w:tcW w:w="1906" w:type="dxa"/>
            <w:noWrap/>
            <w:hideMark/>
          </w:tcPr>
          <w:p w14:paraId="25088257" w14:textId="77777777" w:rsidR="00423DE2" w:rsidRPr="00423DE2" w:rsidRDefault="00423DE2" w:rsidP="00423DE2">
            <w:pPr>
              <w:ind w:firstLine="0"/>
            </w:pPr>
            <w:r w:rsidRPr="00423DE2">
              <w:t>datetime2(7)</w:t>
            </w:r>
          </w:p>
        </w:tc>
        <w:tc>
          <w:tcPr>
            <w:tcW w:w="3786" w:type="dxa"/>
            <w:noWrap/>
            <w:hideMark/>
          </w:tcPr>
          <w:p w14:paraId="527D0265" w14:textId="1BDA2202" w:rsidR="00423DE2" w:rsidRPr="00423DE2" w:rsidRDefault="009076C3" w:rsidP="00423DE2">
            <w:pPr>
              <w:ind w:firstLine="0"/>
            </w:pPr>
            <w:r>
              <w:t>Null</w:t>
            </w:r>
          </w:p>
        </w:tc>
      </w:tr>
      <w:tr w:rsidR="00423DE2" w:rsidRPr="00423DE2" w14:paraId="75EE909E" w14:textId="77777777" w:rsidTr="00C32277">
        <w:trPr>
          <w:trHeight w:val="720"/>
        </w:trPr>
        <w:tc>
          <w:tcPr>
            <w:tcW w:w="938" w:type="dxa"/>
            <w:noWrap/>
            <w:hideMark/>
          </w:tcPr>
          <w:p w14:paraId="299082DB" w14:textId="6EC04140" w:rsidR="00423DE2" w:rsidRPr="00423DE2" w:rsidRDefault="00C32277" w:rsidP="00C32277">
            <w:pPr>
              <w:ind w:firstLine="0"/>
              <w:jc w:val="center"/>
            </w:pPr>
            <w:r>
              <w:t>3</w:t>
            </w:r>
          </w:p>
        </w:tc>
        <w:tc>
          <w:tcPr>
            <w:tcW w:w="2148" w:type="dxa"/>
            <w:noWrap/>
            <w:hideMark/>
          </w:tcPr>
          <w:p w14:paraId="27F8C5A1" w14:textId="77777777" w:rsidR="00423DE2" w:rsidRPr="00423DE2" w:rsidRDefault="00423DE2" w:rsidP="00423DE2">
            <w:pPr>
              <w:ind w:firstLine="0"/>
            </w:pPr>
            <w:r w:rsidRPr="00423DE2">
              <w:t>UpdatedAt</w:t>
            </w:r>
          </w:p>
        </w:tc>
        <w:tc>
          <w:tcPr>
            <w:tcW w:w="1906" w:type="dxa"/>
            <w:noWrap/>
            <w:hideMark/>
          </w:tcPr>
          <w:p w14:paraId="0DC28290" w14:textId="77777777" w:rsidR="00423DE2" w:rsidRPr="00423DE2" w:rsidRDefault="00423DE2" w:rsidP="00423DE2">
            <w:pPr>
              <w:ind w:firstLine="0"/>
            </w:pPr>
            <w:r w:rsidRPr="00423DE2">
              <w:t>datetime2(7)</w:t>
            </w:r>
          </w:p>
        </w:tc>
        <w:tc>
          <w:tcPr>
            <w:tcW w:w="3786" w:type="dxa"/>
            <w:noWrap/>
            <w:hideMark/>
          </w:tcPr>
          <w:p w14:paraId="7A179651" w14:textId="275CC0D7" w:rsidR="00423DE2" w:rsidRPr="00423DE2" w:rsidRDefault="009076C3" w:rsidP="00423DE2">
            <w:pPr>
              <w:ind w:firstLine="0"/>
            </w:pPr>
            <w:r>
              <w:t>Null</w:t>
            </w:r>
          </w:p>
        </w:tc>
      </w:tr>
      <w:tr w:rsidR="00423DE2" w:rsidRPr="00423DE2" w14:paraId="5706CF7F" w14:textId="77777777" w:rsidTr="00C32277">
        <w:trPr>
          <w:trHeight w:val="720"/>
        </w:trPr>
        <w:tc>
          <w:tcPr>
            <w:tcW w:w="938" w:type="dxa"/>
            <w:noWrap/>
            <w:hideMark/>
          </w:tcPr>
          <w:p w14:paraId="5C2EEC84" w14:textId="6094387F" w:rsidR="00423DE2" w:rsidRPr="00423DE2" w:rsidRDefault="00C32277" w:rsidP="00C32277">
            <w:pPr>
              <w:ind w:firstLine="0"/>
              <w:jc w:val="center"/>
            </w:pPr>
            <w:r>
              <w:t>4</w:t>
            </w:r>
          </w:p>
        </w:tc>
        <w:tc>
          <w:tcPr>
            <w:tcW w:w="2148" w:type="dxa"/>
            <w:noWrap/>
            <w:hideMark/>
          </w:tcPr>
          <w:p w14:paraId="0F346C2F" w14:textId="77777777" w:rsidR="00423DE2" w:rsidRPr="00423DE2" w:rsidRDefault="00423DE2" w:rsidP="00423DE2">
            <w:pPr>
              <w:ind w:firstLine="0"/>
            </w:pPr>
            <w:r w:rsidRPr="00423DE2">
              <w:t>GroupKey</w:t>
            </w:r>
          </w:p>
        </w:tc>
        <w:tc>
          <w:tcPr>
            <w:tcW w:w="1906" w:type="dxa"/>
            <w:noWrap/>
            <w:hideMark/>
          </w:tcPr>
          <w:p w14:paraId="6926ED96" w14:textId="77777777" w:rsidR="00423DE2" w:rsidRPr="00423DE2" w:rsidRDefault="00423DE2" w:rsidP="00423DE2">
            <w:pPr>
              <w:ind w:firstLine="0"/>
            </w:pPr>
            <w:r w:rsidRPr="00423DE2">
              <w:t>nvarchar(MAX)</w:t>
            </w:r>
          </w:p>
        </w:tc>
        <w:tc>
          <w:tcPr>
            <w:tcW w:w="3786" w:type="dxa"/>
            <w:noWrap/>
            <w:hideMark/>
          </w:tcPr>
          <w:p w14:paraId="15757B45" w14:textId="28FA2367" w:rsidR="00423DE2" w:rsidRPr="00423DE2" w:rsidRDefault="009076C3" w:rsidP="00423DE2">
            <w:pPr>
              <w:ind w:firstLine="0"/>
            </w:pPr>
            <w:r>
              <w:t>Not null</w:t>
            </w:r>
          </w:p>
        </w:tc>
      </w:tr>
      <w:tr w:rsidR="00423DE2" w:rsidRPr="00423DE2" w14:paraId="235F4227" w14:textId="77777777" w:rsidTr="00C32277">
        <w:trPr>
          <w:trHeight w:val="720"/>
        </w:trPr>
        <w:tc>
          <w:tcPr>
            <w:tcW w:w="938" w:type="dxa"/>
            <w:noWrap/>
            <w:hideMark/>
          </w:tcPr>
          <w:p w14:paraId="3B531547" w14:textId="314850E8" w:rsidR="00423DE2" w:rsidRPr="00423DE2" w:rsidRDefault="00C32277" w:rsidP="00C32277">
            <w:pPr>
              <w:ind w:firstLine="0"/>
              <w:jc w:val="center"/>
            </w:pPr>
            <w:r>
              <w:t>5</w:t>
            </w:r>
          </w:p>
        </w:tc>
        <w:tc>
          <w:tcPr>
            <w:tcW w:w="2148" w:type="dxa"/>
            <w:noWrap/>
            <w:hideMark/>
          </w:tcPr>
          <w:p w14:paraId="7D640BF9" w14:textId="77777777" w:rsidR="00423DE2" w:rsidRPr="00423DE2" w:rsidRDefault="00423DE2" w:rsidP="00423DE2">
            <w:pPr>
              <w:ind w:firstLine="0"/>
            </w:pPr>
            <w:r w:rsidRPr="00423DE2">
              <w:t>[Group]</w:t>
            </w:r>
          </w:p>
        </w:tc>
        <w:tc>
          <w:tcPr>
            <w:tcW w:w="1906" w:type="dxa"/>
            <w:noWrap/>
            <w:hideMark/>
          </w:tcPr>
          <w:p w14:paraId="022C3EBB" w14:textId="77777777" w:rsidR="00423DE2" w:rsidRPr="00423DE2" w:rsidRDefault="00423DE2" w:rsidP="00423DE2">
            <w:pPr>
              <w:ind w:firstLine="0"/>
            </w:pPr>
            <w:r w:rsidRPr="00423DE2">
              <w:t>nvarchar(MAX)</w:t>
            </w:r>
          </w:p>
        </w:tc>
        <w:tc>
          <w:tcPr>
            <w:tcW w:w="3786" w:type="dxa"/>
            <w:noWrap/>
            <w:hideMark/>
          </w:tcPr>
          <w:p w14:paraId="766F355E" w14:textId="19FFF1B7" w:rsidR="00423DE2" w:rsidRPr="00423DE2" w:rsidRDefault="009076C3" w:rsidP="00423DE2">
            <w:pPr>
              <w:ind w:firstLine="0"/>
            </w:pPr>
            <w:r>
              <w:t>Not null</w:t>
            </w:r>
          </w:p>
        </w:tc>
      </w:tr>
      <w:tr w:rsidR="00423DE2" w:rsidRPr="00423DE2" w14:paraId="4A691274" w14:textId="77777777" w:rsidTr="00C32277">
        <w:trPr>
          <w:trHeight w:val="720"/>
        </w:trPr>
        <w:tc>
          <w:tcPr>
            <w:tcW w:w="938" w:type="dxa"/>
            <w:noWrap/>
            <w:hideMark/>
          </w:tcPr>
          <w:p w14:paraId="1879850C" w14:textId="3E5495EB" w:rsidR="00423DE2" w:rsidRPr="00423DE2" w:rsidRDefault="00C32277" w:rsidP="00C32277">
            <w:pPr>
              <w:ind w:firstLine="0"/>
              <w:jc w:val="center"/>
            </w:pPr>
            <w:r>
              <w:t>6</w:t>
            </w:r>
          </w:p>
        </w:tc>
        <w:tc>
          <w:tcPr>
            <w:tcW w:w="2148" w:type="dxa"/>
            <w:noWrap/>
            <w:hideMark/>
          </w:tcPr>
          <w:p w14:paraId="08F1DDA7" w14:textId="77777777" w:rsidR="00423DE2" w:rsidRPr="00423DE2" w:rsidRDefault="00423DE2" w:rsidP="00423DE2">
            <w:pPr>
              <w:ind w:firstLine="0"/>
            </w:pPr>
            <w:r w:rsidRPr="00423DE2">
              <w:t>Name</w:t>
            </w:r>
          </w:p>
        </w:tc>
        <w:tc>
          <w:tcPr>
            <w:tcW w:w="1906" w:type="dxa"/>
            <w:noWrap/>
            <w:hideMark/>
          </w:tcPr>
          <w:p w14:paraId="41D0FD4D" w14:textId="77777777" w:rsidR="00423DE2" w:rsidRPr="00423DE2" w:rsidRDefault="00423DE2" w:rsidP="00423DE2">
            <w:pPr>
              <w:ind w:firstLine="0"/>
            </w:pPr>
            <w:r w:rsidRPr="00423DE2">
              <w:t>nvarchar(MAX)</w:t>
            </w:r>
          </w:p>
        </w:tc>
        <w:tc>
          <w:tcPr>
            <w:tcW w:w="3786" w:type="dxa"/>
            <w:noWrap/>
            <w:hideMark/>
          </w:tcPr>
          <w:p w14:paraId="09923E34" w14:textId="1CF7D0E4" w:rsidR="00423DE2" w:rsidRPr="00423DE2" w:rsidRDefault="009076C3" w:rsidP="00423DE2">
            <w:pPr>
              <w:ind w:firstLine="0"/>
            </w:pPr>
            <w:r>
              <w:t>Not null</w:t>
            </w:r>
          </w:p>
        </w:tc>
      </w:tr>
      <w:tr w:rsidR="00423DE2" w:rsidRPr="00423DE2" w14:paraId="60C72A70" w14:textId="77777777" w:rsidTr="00C32277">
        <w:trPr>
          <w:trHeight w:val="720"/>
        </w:trPr>
        <w:tc>
          <w:tcPr>
            <w:tcW w:w="938" w:type="dxa"/>
            <w:noWrap/>
            <w:hideMark/>
          </w:tcPr>
          <w:p w14:paraId="3BF5C382" w14:textId="4E0836B5" w:rsidR="00423DE2" w:rsidRPr="00423DE2" w:rsidRDefault="00C32277" w:rsidP="00C32277">
            <w:pPr>
              <w:ind w:firstLine="0"/>
              <w:jc w:val="center"/>
            </w:pPr>
            <w:r>
              <w:t>7</w:t>
            </w:r>
          </w:p>
        </w:tc>
        <w:tc>
          <w:tcPr>
            <w:tcW w:w="2148" w:type="dxa"/>
            <w:noWrap/>
            <w:hideMark/>
          </w:tcPr>
          <w:p w14:paraId="5E5A241F" w14:textId="77777777" w:rsidR="00423DE2" w:rsidRPr="00423DE2" w:rsidRDefault="00423DE2" w:rsidP="00423DE2">
            <w:pPr>
              <w:ind w:firstLine="0"/>
            </w:pPr>
            <w:r w:rsidRPr="00423DE2">
              <w:t>Value</w:t>
            </w:r>
          </w:p>
        </w:tc>
        <w:tc>
          <w:tcPr>
            <w:tcW w:w="1906" w:type="dxa"/>
            <w:noWrap/>
            <w:hideMark/>
          </w:tcPr>
          <w:p w14:paraId="4328A78E" w14:textId="77777777" w:rsidR="00423DE2" w:rsidRPr="00423DE2" w:rsidRDefault="00423DE2" w:rsidP="00423DE2">
            <w:pPr>
              <w:ind w:firstLine="0"/>
            </w:pPr>
            <w:r w:rsidRPr="00423DE2">
              <w:t>nvarchar(MAX)</w:t>
            </w:r>
          </w:p>
        </w:tc>
        <w:tc>
          <w:tcPr>
            <w:tcW w:w="3786" w:type="dxa"/>
            <w:noWrap/>
            <w:hideMark/>
          </w:tcPr>
          <w:p w14:paraId="09B0DAD1" w14:textId="5662F368" w:rsidR="00423DE2" w:rsidRPr="00423DE2" w:rsidRDefault="009076C3" w:rsidP="00423DE2">
            <w:pPr>
              <w:ind w:firstLine="0"/>
            </w:pPr>
            <w:r>
              <w:t>Not null</w:t>
            </w:r>
          </w:p>
        </w:tc>
      </w:tr>
      <w:tr w:rsidR="00423DE2" w:rsidRPr="00423DE2" w14:paraId="2460AC8C" w14:textId="77777777" w:rsidTr="00C32277">
        <w:trPr>
          <w:trHeight w:val="720"/>
        </w:trPr>
        <w:tc>
          <w:tcPr>
            <w:tcW w:w="938" w:type="dxa"/>
            <w:noWrap/>
            <w:hideMark/>
          </w:tcPr>
          <w:p w14:paraId="53B3F276" w14:textId="2C278B88" w:rsidR="00423DE2" w:rsidRPr="00423DE2" w:rsidRDefault="00C32277" w:rsidP="00C32277">
            <w:pPr>
              <w:ind w:firstLine="0"/>
              <w:jc w:val="center"/>
            </w:pPr>
            <w:r>
              <w:t>8</w:t>
            </w:r>
          </w:p>
        </w:tc>
        <w:tc>
          <w:tcPr>
            <w:tcW w:w="2148" w:type="dxa"/>
            <w:noWrap/>
            <w:hideMark/>
          </w:tcPr>
          <w:p w14:paraId="396988A9" w14:textId="77777777" w:rsidR="00423DE2" w:rsidRPr="00423DE2" w:rsidRDefault="00423DE2" w:rsidP="00423DE2">
            <w:pPr>
              <w:ind w:firstLine="0"/>
            </w:pPr>
            <w:r w:rsidRPr="00423DE2">
              <w:t>IsDeleted</w:t>
            </w:r>
          </w:p>
        </w:tc>
        <w:tc>
          <w:tcPr>
            <w:tcW w:w="1906" w:type="dxa"/>
            <w:noWrap/>
            <w:hideMark/>
          </w:tcPr>
          <w:p w14:paraId="20AC9589" w14:textId="77777777" w:rsidR="00423DE2" w:rsidRPr="00423DE2" w:rsidRDefault="00423DE2" w:rsidP="00423DE2">
            <w:pPr>
              <w:ind w:firstLine="0"/>
            </w:pPr>
            <w:r w:rsidRPr="00423DE2">
              <w:t>bit</w:t>
            </w:r>
          </w:p>
        </w:tc>
        <w:tc>
          <w:tcPr>
            <w:tcW w:w="3786" w:type="dxa"/>
            <w:noWrap/>
            <w:hideMark/>
          </w:tcPr>
          <w:p w14:paraId="17F16FF4" w14:textId="5E6BFC81" w:rsidR="00423DE2" w:rsidRPr="00423DE2" w:rsidRDefault="009076C3" w:rsidP="009D63E8">
            <w:pPr>
              <w:keepNext/>
              <w:ind w:firstLine="0"/>
            </w:pPr>
            <w:r>
              <w:t>Not null</w:t>
            </w:r>
          </w:p>
        </w:tc>
      </w:tr>
    </w:tbl>
    <w:p w14:paraId="797E9759" w14:textId="48A5BCE1" w:rsidR="00423DE2" w:rsidRDefault="009D63E8" w:rsidP="009D63E8">
      <w:pPr>
        <w:pStyle w:val="Caption"/>
      </w:pPr>
      <w:bookmarkStart w:id="205" w:name="_Toc167322131"/>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15</w:t>
      </w:r>
      <w:r w:rsidR="007859AF">
        <w:rPr>
          <w:noProof/>
        </w:rPr>
        <w:fldChar w:fldCharType="end"/>
      </w:r>
      <w:r>
        <w:t xml:space="preserve"> Bảng dữ liệu cài đặt</w:t>
      </w:r>
      <w:bookmarkEnd w:id="205"/>
    </w:p>
    <w:p w14:paraId="02B8BE86" w14:textId="65E0C847" w:rsidR="00423DE2" w:rsidRPr="006E1D87" w:rsidRDefault="00423DE2" w:rsidP="006E1D87">
      <w:pPr>
        <w:pStyle w:val="ListParagraph"/>
        <w:numPr>
          <w:ilvl w:val="0"/>
          <w:numId w:val="54"/>
        </w:numPr>
      </w:pPr>
      <w:r w:rsidRPr="006E1D87">
        <w:t>dbo.UserInfos</w:t>
      </w:r>
    </w:p>
    <w:p w14:paraId="732ECFA4" w14:textId="42689A26" w:rsidR="00423DE2" w:rsidRDefault="00423DE2" w:rsidP="00C03DAB">
      <w:pPr>
        <w:pStyle w:val="ListParagraph"/>
        <w:numPr>
          <w:ilvl w:val="0"/>
          <w:numId w:val="18"/>
        </w:numPr>
      </w:pPr>
      <w:r>
        <w:t>Lưu trữ thông tin người dùng</w:t>
      </w:r>
    </w:p>
    <w:tbl>
      <w:tblPr>
        <w:tblStyle w:val="TableGrid"/>
        <w:tblW w:w="0" w:type="auto"/>
        <w:tblLook w:val="04A0" w:firstRow="1" w:lastRow="0" w:firstColumn="1" w:lastColumn="0" w:noHBand="0" w:noVBand="1"/>
      </w:tblPr>
      <w:tblGrid>
        <w:gridCol w:w="931"/>
        <w:gridCol w:w="2203"/>
        <w:gridCol w:w="1890"/>
        <w:gridCol w:w="3754"/>
      </w:tblGrid>
      <w:tr w:rsidR="00423DE2" w:rsidRPr="00423DE2" w14:paraId="0FFAA0E3" w14:textId="77777777" w:rsidTr="00C32277">
        <w:trPr>
          <w:trHeight w:val="720"/>
        </w:trPr>
        <w:tc>
          <w:tcPr>
            <w:tcW w:w="938" w:type="dxa"/>
            <w:noWrap/>
            <w:hideMark/>
          </w:tcPr>
          <w:p w14:paraId="6E3169C3" w14:textId="77777777" w:rsidR="00423DE2" w:rsidRPr="0039754D" w:rsidRDefault="00423DE2" w:rsidP="00C32277">
            <w:pPr>
              <w:ind w:firstLine="0"/>
              <w:jc w:val="center"/>
              <w:rPr>
                <w:b/>
              </w:rPr>
            </w:pPr>
            <w:r w:rsidRPr="0039754D">
              <w:rPr>
                <w:b/>
              </w:rPr>
              <w:t>STT</w:t>
            </w:r>
          </w:p>
        </w:tc>
        <w:tc>
          <w:tcPr>
            <w:tcW w:w="2148" w:type="dxa"/>
            <w:noWrap/>
            <w:hideMark/>
          </w:tcPr>
          <w:p w14:paraId="78B34B4F" w14:textId="77777777" w:rsidR="00423DE2" w:rsidRPr="0039754D" w:rsidRDefault="00423DE2" w:rsidP="00423DE2">
            <w:pPr>
              <w:ind w:firstLine="0"/>
              <w:rPr>
                <w:b/>
              </w:rPr>
            </w:pPr>
            <w:r w:rsidRPr="0039754D">
              <w:rPr>
                <w:b/>
              </w:rPr>
              <w:t>Tên cột</w:t>
            </w:r>
          </w:p>
        </w:tc>
        <w:tc>
          <w:tcPr>
            <w:tcW w:w="1906" w:type="dxa"/>
            <w:noWrap/>
            <w:hideMark/>
          </w:tcPr>
          <w:p w14:paraId="115CFE14" w14:textId="77777777" w:rsidR="00423DE2" w:rsidRPr="0039754D" w:rsidRDefault="00423DE2" w:rsidP="00423DE2">
            <w:pPr>
              <w:ind w:firstLine="0"/>
              <w:rPr>
                <w:b/>
              </w:rPr>
            </w:pPr>
            <w:r w:rsidRPr="0039754D">
              <w:rPr>
                <w:b/>
              </w:rPr>
              <w:t>Kiểu dữ liệu</w:t>
            </w:r>
          </w:p>
        </w:tc>
        <w:tc>
          <w:tcPr>
            <w:tcW w:w="3786" w:type="dxa"/>
            <w:noWrap/>
            <w:hideMark/>
          </w:tcPr>
          <w:p w14:paraId="378BF9CB" w14:textId="77777777" w:rsidR="00423DE2" w:rsidRPr="0039754D" w:rsidRDefault="00423DE2" w:rsidP="00423DE2">
            <w:pPr>
              <w:ind w:firstLine="0"/>
              <w:rPr>
                <w:b/>
              </w:rPr>
            </w:pPr>
            <w:r w:rsidRPr="0039754D">
              <w:rPr>
                <w:b/>
              </w:rPr>
              <w:t>Ràng buộc</w:t>
            </w:r>
          </w:p>
        </w:tc>
      </w:tr>
      <w:tr w:rsidR="00423DE2" w:rsidRPr="00423DE2" w14:paraId="307134F7" w14:textId="77777777" w:rsidTr="00C32277">
        <w:trPr>
          <w:trHeight w:val="720"/>
        </w:trPr>
        <w:tc>
          <w:tcPr>
            <w:tcW w:w="938" w:type="dxa"/>
            <w:noWrap/>
            <w:hideMark/>
          </w:tcPr>
          <w:p w14:paraId="1CFAEA86" w14:textId="73F532D1" w:rsidR="00423DE2" w:rsidRPr="00423DE2" w:rsidRDefault="00C32277" w:rsidP="00C32277">
            <w:pPr>
              <w:ind w:firstLine="0"/>
              <w:jc w:val="center"/>
            </w:pPr>
            <w:r>
              <w:t>1</w:t>
            </w:r>
          </w:p>
        </w:tc>
        <w:tc>
          <w:tcPr>
            <w:tcW w:w="2148" w:type="dxa"/>
            <w:noWrap/>
            <w:hideMark/>
          </w:tcPr>
          <w:p w14:paraId="6103EA26" w14:textId="77777777" w:rsidR="00423DE2" w:rsidRPr="00423DE2" w:rsidRDefault="00423DE2" w:rsidP="00423DE2">
            <w:pPr>
              <w:ind w:firstLine="0"/>
            </w:pPr>
            <w:r w:rsidRPr="00423DE2">
              <w:t>Id</w:t>
            </w:r>
          </w:p>
        </w:tc>
        <w:tc>
          <w:tcPr>
            <w:tcW w:w="1906" w:type="dxa"/>
            <w:noWrap/>
            <w:hideMark/>
          </w:tcPr>
          <w:p w14:paraId="6E3A9AFA" w14:textId="77777777" w:rsidR="00423DE2" w:rsidRPr="00423DE2" w:rsidRDefault="00423DE2" w:rsidP="00423DE2">
            <w:pPr>
              <w:ind w:firstLine="0"/>
            </w:pPr>
            <w:r w:rsidRPr="00423DE2">
              <w:t>uniqueidentifier</w:t>
            </w:r>
          </w:p>
        </w:tc>
        <w:tc>
          <w:tcPr>
            <w:tcW w:w="3786" w:type="dxa"/>
            <w:noWrap/>
            <w:hideMark/>
          </w:tcPr>
          <w:p w14:paraId="59586D98" w14:textId="485094A3" w:rsidR="00423DE2" w:rsidRPr="00423DE2" w:rsidRDefault="009076C3" w:rsidP="00423DE2">
            <w:pPr>
              <w:ind w:firstLine="0"/>
            </w:pPr>
            <w:r>
              <w:t>Null</w:t>
            </w:r>
          </w:p>
        </w:tc>
      </w:tr>
      <w:tr w:rsidR="00423DE2" w:rsidRPr="00423DE2" w14:paraId="6A4C6BB3" w14:textId="77777777" w:rsidTr="00C32277">
        <w:trPr>
          <w:trHeight w:val="720"/>
        </w:trPr>
        <w:tc>
          <w:tcPr>
            <w:tcW w:w="938" w:type="dxa"/>
            <w:noWrap/>
            <w:hideMark/>
          </w:tcPr>
          <w:p w14:paraId="0209ABEB" w14:textId="20AB80ED" w:rsidR="00423DE2" w:rsidRPr="00423DE2" w:rsidRDefault="00C32277" w:rsidP="00C32277">
            <w:pPr>
              <w:ind w:firstLine="0"/>
              <w:jc w:val="center"/>
            </w:pPr>
            <w:r>
              <w:t>2</w:t>
            </w:r>
          </w:p>
        </w:tc>
        <w:tc>
          <w:tcPr>
            <w:tcW w:w="2148" w:type="dxa"/>
            <w:noWrap/>
            <w:hideMark/>
          </w:tcPr>
          <w:p w14:paraId="48151516" w14:textId="77777777" w:rsidR="00423DE2" w:rsidRPr="00423DE2" w:rsidRDefault="00423DE2" w:rsidP="00423DE2">
            <w:pPr>
              <w:ind w:firstLine="0"/>
            </w:pPr>
            <w:r w:rsidRPr="00423DE2">
              <w:t>CreatedAt</w:t>
            </w:r>
          </w:p>
        </w:tc>
        <w:tc>
          <w:tcPr>
            <w:tcW w:w="1906" w:type="dxa"/>
            <w:noWrap/>
            <w:hideMark/>
          </w:tcPr>
          <w:p w14:paraId="6BD6C81B" w14:textId="77777777" w:rsidR="00423DE2" w:rsidRPr="00423DE2" w:rsidRDefault="00423DE2" w:rsidP="00423DE2">
            <w:pPr>
              <w:ind w:firstLine="0"/>
            </w:pPr>
            <w:r w:rsidRPr="00423DE2">
              <w:t>datetime2(7)</w:t>
            </w:r>
          </w:p>
        </w:tc>
        <w:tc>
          <w:tcPr>
            <w:tcW w:w="3786" w:type="dxa"/>
            <w:noWrap/>
            <w:hideMark/>
          </w:tcPr>
          <w:p w14:paraId="29C79FDB" w14:textId="2E2526DC" w:rsidR="00423DE2" w:rsidRPr="00423DE2" w:rsidRDefault="009076C3" w:rsidP="00423DE2">
            <w:pPr>
              <w:ind w:firstLine="0"/>
            </w:pPr>
            <w:r>
              <w:t>Null</w:t>
            </w:r>
          </w:p>
        </w:tc>
      </w:tr>
      <w:tr w:rsidR="00423DE2" w:rsidRPr="00423DE2" w14:paraId="2823A8E1" w14:textId="77777777" w:rsidTr="00C32277">
        <w:trPr>
          <w:trHeight w:val="720"/>
        </w:trPr>
        <w:tc>
          <w:tcPr>
            <w:tcW w:w="938" w:type="dxa"/>
            <w:noWrap/>
            <w:hideMark/>
          </w:tcPr>
          <w:p w14:paraId="10CC9563" w14:textId="6E7DC775" w:rsidR="00423DE2" w:rsidRPr="00423DE2" w:rsidRDefault="00C32277" w:rsidP="00C32277">
            <w:pPr>
              <w:ind w:firstLine="0"/>
              <w:jc w:val="center"/>
            </w:pPr>
            <w:r>
              <w:t>3</w:t>
            </w:r>
          </w:p>
        </w:tc>
        <w:tc>
          <w:tcPr>
            <w:tcW w:w="2148" w:type="dxa"/>
            <w:noWrap/>
            <w:hideMark/>
          </w:tcPr>
          <w:p w14:paraId="138BA4E6" w14:textId="77777777" w:rsidR="00423DE2" w:rsidRPr="00423DE2" w:rsidRDefault="00423DE2" w:rsidP="00423DE2">
            <w:pPr>
              <w:ind w:firstLine="0"/>
            </w:pPr>
            <w:r w:rsidRPr="00423DE2">
              <w:t>UpdatedAt</w:t>
            </w:r>
          </w:p>
        </w:tc>
        <w:tc>
          <w:tcPr>
            <w:tcW w:w="1906" w:type="dxa"/>
            <w:noWrap/>
            <w:hideMark/>
          </w:tcPr>
          <w:p w14:paraId="6F41CC4A" w14:textId="77777777" w:rsidR="00423DE2" w:rsidRPr="00423DE2" w:rsidRDefault="00423DE2" w:rsidP="00423DE2">
            <w:pPr>
              <w:ind w:firstLine="0"/>
            </w:pPr>
            <w:r w:rsidRPr="00423DE2">
              <w:t>datetime2(7)</w:t>
            </w:r>
          </w:p>
        </w:tc>
        <w:tc>
          <w:tcPr>
            <w:tcW w:w="3786" w:type="dxa"/>
            <w:noWrap/>
            <w:hideMark/>
          </w:tcPr>
          <w:p w14:paraId="4A4730B0" w14:textId="4536E540" w:rsidR="00423DE2" w:rsidRPr="00423DE2" w:rsidRDefault="009076C3" w:rsidP="00423DE2">
            <w:pPr>
              <w:ind w:firstLine="0"/>
            </w:pPr>
            <w:r>
              <w:t>Null</w:t>
            </w:r>
          </w:p>
        </w:tc>
      </w:tr>
      <w:tr w:rsidR="00423DE2" w:rsidRPr="00423DE2" w14:paraId="2CCB8D40" w14:textId="77777777" w:rsidTr="00C32277">
        <w:trPr>
          <w:trHeight w:val="720"/>
        </w:trPr>
        <w:tc>
          <w:tcPr>
            <w:tcW w:w="938" w:type="dxa"/>
            <w:noWrap/>
            <w:hideMark/>
          </w:tcPr>
          <w:p w14:paraId="7B128A83" w14:textId="6A59B8A8" w:rsidR="00423DE2" w:rsidRPr="00423DE2" w:rsidRDefault="00C32277" w:rsidP="00C32277">
            <w:pPr>
              <w:ind w:firstLine="0"/>
              <w:jc w:val="center"/>
            </w:pPr>
            <w:r>
              <w:t>4</w:t>
            </w:r>
          </w:p>
        </w:tc>
        <w:tc>
          <w:tcPr>
            <w:tcW w:w="2148" w:type="dxa"/>
            <w:noWrap/>
            <w:hideMark/>
          </w:tcPr>
          <w:p w14:paraId="1158CE6F" w14:textId="77777777" w:rsidR="00423DE2" w:rsidRPr="00423DE2" w:rsidRDefault="00423DE2" w:rsidP="00423DE2">
            <w:pPr>
              <w:ind w:firstLine="0"/>
            </w:pPr>
            <w:r w:rsidRPr="00423DE2">
              <w:t>UserId</w:t>
            </w:r>
          </w:p>
        </w:tc>
        <w:tc>
          <w:tcPr>
            <w:tcW w:w="1906" w:type="dxa"/>
            <w:noWrap/>
            <w:hideMark/>
          </w:tcPr>
          <w:p w14:paraId="16F44222" w14:textId="77777777" w:rsidR="00423DE2" w:rsidRPr="00423DE2" w:rsidRDefault="00423DE2" w:rsidP="00423DE2">
            <w:pPr>
              <w:ind w:firstLine="0"/>
            </w:pPr>
            <w:r w:rsidRPr="00423DE2">
              <w:t>uniqueidentifier</w:t>
            </w:r>
          </w:p>
        </w:tc>
        <w:tc>
          <w:tcPr>
            <w:tcW w:w="3786" w:type="dxa"/>
            <w:noWrap/>
            <w:hideMark/>
          </w:tcPr>
          <w:p w14:paraId="3399C29B" w14:textId="02CEAB05" w:rsidR="00423DE2" w:rsidRPr="00423DE2" w:rsidRDefault="009076C3" w:rsidP="00423DE2">
            <w:pPr>
              <w:ind w:firstLine="0"/>
            </w:pPr>
            <w:r>
              <w:t>Null</w:t>
            </w:r>
          </w:p>
        </w:tc>
      </w:tr>
      <w:tr w:rsidR="00423DE2" w:rsidRPr="00423DE2" w14:paraId="313B534F" w14:textId="77777777" w:rsidTr="00C32277">
        <w:trPr>
          <w:trHeight w:val="720"/>
        </w:trPr>
        <w:tc>
          <w:tcPr>
            <w:tcW w:w="938" w:type="dxa"/>
            <w:noWrap/>
            <w:hideMark/>
          </w:tcPr>
          <w:p w14:paraId="17F69B08" w14:textId="0F0DE744" w:rsidR="00423DE2" w:rsidRPr="00423DE2" w:rsidRDefault="00C32277" w:rsidP="00C32277">
            <w:pPr>
              <w:ind w:firstLine="0"/>
              <w:jc w:val="center"/>
            </w:pPr>
            <w:r>
              <w:t>5</w:t>
            </w:r>
          </w:p>
        </w:tc>
        <w:tc>
          <w:tcPr>
            <w:tcW w:w="2148" w:type="dxa"/>
            <w:noWrap/>
            <w:hideMark/>
          </w:tcPr>
          <w:p w14:paraId="6AA64005" w14:textId="77777777" w:rsidR="00423DE2" w:rsidRPr="00423DE2" w:rsidRDefault="00423DE2" w:rsidP="00423DE2">
            <w:pPr>
              <w:ind w:firstLine="0"/>
            </w:pPr>
            <w:r w:rsidRPr="00423DE2">
              <w:t>Name</w:t>
            </w:r>
          </w:p>
        </w:tc>
        <w:tc>
          <w:tcPr>
            <w:tcW w:w="1906" w:type="dxa"/>
            <w:noWrap/>
            <w:hideMark/>
          </w:tcPr>
          <w:p w14:paraId="06F2EFEA" w14:textId="77777777" w:rsidR="00423DE2" w:rsidRPr="00423DE2" w:rsidRDefault="00423DE2" w:rsidP="00423DE2">
            <w:pPr>
              <w:ind w:firstLine="0"/>
            </w:pPr>
            <w:r w:rsidRPr="00423DE2">
              <w:t>nvarchar(50)</w:t>
            </w:r>
          </w:p>
        </w:tc>
        <w:tc>
          <w:tcPr>
            <w:tcW w:w="3786" w:type="dxa"/>
            <w:noWrap/>
            <w:hideMark/>
          </w:tcPr>
          <w:p w14:paraId="30EA8D4B" w14:textId="377A9EC1" w:rsidR="00423DE2" w:rsidRPr="00423DE2" w:rsidRDefault="009076C3" w:rsidP="00423DE2">
            <w:pPr>
              <w:ind w:firstLine="0"/>
            </w:pPr>
            <w:r>
              <w:t>Not null</w:t>
            </w:r>
          </w:p>
        </w:tc>
      </w:tr>
      <w:tr w:rsidR="00423DE2" w:rsidRPr="00423DE2" w14:paraId="2E395E39" w14:textId="77777777" w:rsidTr="00C32277">
        <w:trPr>
          <w:trHeight w:val="720"/>
        </w:trPr>
        <w:tc>
          <w:tcPr>
            <w:tcW w:w="938" w:type="dxa"/>
            <w:noWrap/>
            <w:hideMark/>
          </w:tcPr>
          <w:p w14:paraId="4BF7C81A" w14:textId="236DD433" w:rsidR="00423DE2" w:rsidRPr="00423DE2" w:rsidRDefault="00C32277" w:rsidP="00C32277">
            <w:pPr>
              <w:ind w:firstLine="0"/>
              <w:jc w:val="center"/>
            </w:pPr>
            <w:r>
              <w:t>6</w:t>
            </w:r>
          </w:p>
        </w:tc>
        <w:tc>
          <w:tcPr>
            <w:tcW w:w="2148" w:type="dxa"/>
            <w:noWrap/>
            <w:hideMark/>
          </w:tcPr>
          <w:p w14:paraId="7BC47571" w14:textId="77777777" w:rsidR="00423DE2" w:rsidRPr="00423DE2" w:rsidRDefault="00423DE2" w:rsidP="00423DE2">
            <w:pPr>
              <w:ind w:firstLine="0"/>
            </w:pPr>
            <w:r w:rsidRPr="00423DE2">
              <w:t>Phone</w:t>
            </w:r>
          </w:p>
        </w:tc>
        <w:tc>
          <w:tcPr>
            <w:tcW w:w="1906" w:type="dxa"/>
            <w:noWrap/>
            <w:hideMark/>
          </w:tcPr>
          <w:p w14:paraId="3ADA74C0" w14:textId="77777777" w:rsidR="00423DE2" w:rsidRPr="00423DE2" w:rsidRDefault="00423DE2" w:rsidP="00423DE2">
            <w:pPr>
              <w:ind w:firstLine="0"/>
            </w:pPr>
            <w:r w:rsidRPr="00423DE2">
              <w:t>nvarchar(16)</w:t>
            </w:r>
          </w:p>
        </w:tc>
        <w:tc>
          <w:tcPr>
            <w:tcW w:w="3786" w:type="dxa"/>
            <w:noWrap/>
            <w:hideMark/>
          </w:tcPr>
          <w:p w14:paraId="69BDB799" w14:textId="21C4E121" w:rsidR="00423DE2" w:rsidRPr="00423DE2" w:rsidRDefault="009076C3" w:rsidP="00423DE2">
            <w:pPr>
              <w:ind w:firstLine="0"/>
            </w:pPr>
            <w:r>
              <w:t>Not null</w:t>
            </w:r>
          </w:p>
        </w:tc>
      </w:tr>
      <w:tr w:rsidR="00423DE2" w:rsidRPr="00423DE2" w14:paraId="32C0B948" w14:textId="77777777" w:rsidTr="00C32277">
        <w:trPr>
          <w:trHeight w:val="720"/>
        </w:trPr>
        <w:tc>
          <w:tcPr>
            <w:tcW w:w="938" w:type="dxa"/>
            <w:noWrap/>
            <w:hideMark/>
          </w:tcPr>
          <w:p w14:paraId="69E06AED" w14:textId="19113516" w:rsidR="00423DE2" w:rsidRPr="00423DE2" w:rsidRDefault="00C32277" w:rsidP="00C32277">
            <w:pPr>
              <w:ind w:firstLine="0"/>
              <w:jc w:val="center"/>
            </w:pPr>
            <w:r>
              <w:lastRenderedPageBreak/>
              <w:t>7</w:t>
            </w:r>
          </w:p>
        </w:tc>
        <w:tc>
          <w:tcPr>
            <w:tcW w:w="2148" w:type="dxa"/>
            <w:noWrap/>
            <w:hideMark/>
          </w:tcPr>
          <w:p w14:paraId="6172E51B" w14:textId="0EC0E4AB" w:rsidR="00423DE2" w:rsidRPr="00423DE2" w:rsidRDefault="00423DE2" w:rsidP="00423DE2">
            <w:pPr>
              <w:ind w:firstLine="0"/>
            </w:pPr>
            <w:r w:rsidRPr="00423DE2">
              <w:t>DayOfBirth</w:t>
            </w:r>
          </w:p>
        </w:tc>
        <w:tc>
          <w:tcPr>
            <w:tcW w:w="1906" w:type="dxa"/>
            <w:noWrap/>
            <w:hideMark/>
          </w:tcPr>
          <w:p w14:paraId="0FCC22F0" w14:textId="77777777" w:rsidR="00423DE2" w:rsidRPr="00423DE2" w:rsidRDefault="00423DE2" w:rsidP="00423DE2">
            <w:pPr>
              <w:ind w:firstLine="0"/>
            </w:pPr>
            <w:r w:rsidRPr="00423DE2">
              <w:t>datetime2(7)</w:t>
            </w:r>
          </w:p>
        </w:tc>
        <w:tc>
          <w:tcPr>
            <w:tcW w:w="3786" w:type="dxa"/>
            <w:noWrap/>
            <w:hideMark/>
          </w:tcPr>
          <w:p w14:paraId="25651AC5" w14:textId="4E18A57C" w:rsidR="00423DE2" w:rsidRPr="00423DE2" w:rsidRDefault="009076C3" w:rsidP="00423DE2">
            <w:pPr>
              <w:ind w:firstLine="0"/>
            </w:pPr>
            <w:r>
              <w:t>Not null</w:t>
            </w:r>
          </w:p>
        </w:tc>
      </w:tr>
      <w:tr w:rsidR="00423DE2" w:rsidRPr="00423DE2" w14:paraId="1FB60A6A" w14:textId="77777777" w:rsidTr="00C32277">
        <w:trPr>
          <w:trHeight w:val="720"/>
        </w:trPr>
        <w:tc>
          <w:tcPr>
            <w:tcW w:w="938" w:type="dxa"/>
            <w:noWrap/>
            <w:hideMark/>
          </w:tcPr>
          <w:p w14:paraId="2690BE19" w14:textId="442E52FA" w:rsidR="00423DE2" w:rsidRPr="00423DE2" w:rsidRDefault="00C32277" w:rsidP="00C32277">
            <w:pPr>
              <w:ind w:firstLine="0"/>
              <w:jc w:val="center"/>
            </w:pPr>
            <w:r>
              <w:t>8</w:t>
            </w:r>
          </w:p>
        </w:tc>
        <w:tc>
          <w:tcPr>
            <w:tcW w:w="2148" w:type="dxa"/>
            <w:noWrap/>
            <w:hideMark/>
          </w:tcPr>
          <w:p w14:paraId="19D98EBD" w14:textId="77777777" w:rsidR="00423DE2" w:rsidRPr="00423DE2" w:rsidRDefault="00423DE2" w:rsidP="00423DE2">
            <w:pPr>
              <w:ind w:firstLine="0"/>
            </w:pPr>
            <w:r w:rsidRPr="00423DE2">
              <w:t>City</w:t>
            </w:r>
          </w:p>
        </w:tc>
        <w:tc>
          <w:tcPr>
            <w:tcW w:w="1906" w:type="dxa"/>
            <w:noWrap/>
            <w:hideMark/>
          </w:tcPr>
          <w:p w14:paraId="4A45B157" w14:textId="77777777" w:rsidR="00423DE2" w:rsidRPr="00423DE2" w:rsidRDefault="00423DE2" w:rsidP="00423DE2">
            <w:pPr>
              <w:ind w:firstLine="0"/>
            </w:pPr>
            <w:r w:rsidRPr="00423DE2">
              <w:t>nvarchar(MAX)</w:t>
            </w:r>
          </w:p>
        </w:tc>
        <w:tc>
          <w:tcPr>
            <w:tcW w:w="3786" w:type="dxa"/>
            <w:noWrap/>
            <w:hideMark/>
          </w:tcPr>
          <w:p w14:paraId="6EB137C9" w14:textId="3F548AE9" w:rsidR="00423DE2" w:rsidRPr="00423DE2" w:rsidRDefault="009076C3" w:rsidP="00423DE2">
            <w:pPr>
              <w:ind w:firstLine="0"/>
            </w:pPr>
            <w:r>
              <w:t>Not null</w:t>
            </w:r>
          </w:p>
        </w:tc>
      </w:tr>
      <w:tr w:rsidR="00423DE2" w:rsidRPr="00423DE2" w14:paraId="13ABD264" w14:textId="77777777" w:rsidTr="00C32277">
        <w:trPr>
          <w:trHeight w:val="720"/>
        </w:trPr>
        <w:tc>
          <w:tcPr>
            <w:tcW w:w="938" w:type="dxa"/>
            <w:noWrap/>
            <w:hideMark/>
          </w:tcPr>
          <w:p w14:paraId="25BA49AB" w14:textId="40320D53" w:rsidR="00423DE2" w:rsidRPr="00423DE2" w:rsidRDefault="00C32277" w:rsidP="00C32277">
            <w:pPr>
              <w:ind w:firstLine="0"/>
              <w:jc w:val="center"/>
            </w:pPr>
            <w:r>
              <w:t>9</w:t>
            </w:r>
          </w:p>
        </w:tc>
        <w:tc>
          <w:tcPr>
            <w:tcW w:w="2148" w:type="dxa"/>
            <w:noWrap/>
            <w:hideMark/>
          </w:tcPr>
          <w:p w14:paraId="76A8F1B2" w14:textId="77777777" w:rsidR="00423DE2" w:rsidRPr="00423DE2" w:rsidRDefault="00423DE2" w:rsidP="00423DE2">
            <w:pPr>
              <w:ind w:firstLine="0"/>
            </w:pPr>
            <w:r w:rsidRPr="00423DE2">
              <w:t>IdentityNumber</w:t>
            </w:r>
          </w:p>
        </w:tc>
        <w:tc>
          <w:tcPr>
            <w:tcW w:w="1906" w:type="dxa"/>
            <w:noWrap/>
            <w:hideMark/>
          </w:tcPr>
          <w:p w14:paraId="4A4D2BEE" w14:textId="77777777" w:rsidR="00423DE2" w:rsidRPr="00423DE2" w:rsidRDefault="00423DE2" w:rsidP="00423DE2">
            <w:pPr>
              <w:ind w:firstLine="0"/>
            </w:pPr>
            <w:r w:rsidRPr="00423DE2">
              <w:t>nvarchar(16)</w:t>
            </w:r>
          </w:p>
        </w:tc>
        <w:tc>
          <w:tcPr>
            <w:tcW w:w="3786" w:type="dxa"/>
            <w:noWrap/>
            <w:hideMark/>
          </w:tcPr>
          <w:p w14:paraId="0D9B2374" w14:textId="2CD0E957" w:rsidR="00423DE2" w:rsidRPr="00423DE2" w:rsidRDefault="009076C3" w:rsidP="00423DE2">
            <w:pPr>
              <w:ind w:firstLine="0"/>
            </w:pPr>
            <w:r>
              <w:t>Not null</w:t>
            </w:r>
          </w:p>
        </w:tc>
      </w:tr>
      <w:tr w:rsidR="00423DE2" w:rsidRPr="00423DE2" w14:paraId="35D28B13" w14:textId="77777777" w:rsidTr="00C32277">
        <w:trPr>
          <w:trHeight w:val="720"/>
        </w:trPr>
        <w:tc>
          <w:tcPr>
            <w:tcW w:w="938" w:type="dxa"/>
            <w:noWrap/>
            <w:hideMark/>
          </w:tcPr>
          <w:p w14:paraId="41B2F11D" w14:textId="5B35EE16" w:rsidR="00423DE2" w:rsidRPr="00423DE2" w:rsidRDefault="00C32277" w:rsidP="00C32277">
            <w:pPr>
              <w:ind w:firstLine="0"/>
              <w:jc w:val="center"/>
            </w:pPr>
            <w:r>
              <w:t>10</w:t>
            </w:r>
          </w:p>
        </w:tc>
        <w:tc>
          <w:tcPr>
            <w:tcW w:w="2148" w:type="dxa"/>
            <w:noWrap/>
            <w:hideMark/>
          </w:tcPr>
          <w:p w14:paraId="08D8B483" w14:textId="77777777" w:rsidR="00423DE2" w:rsidRPr="00423DE2" w:rsidRDefault="00423DE2" w:rsidP="00423DE2">
            <w:pPr>
              <w:ind w:firstLine="0"/>
            </w:pPr>
            <w:r w:rsidRPr="00423DE2">
              <w:t>IdentityProvider</w:t>
            </w:r>
          </w:p>
        </w:tc>
        <w:tc>
          <w:tcPr>
            <w:tcW w:w="1906" w:type="dxa"/>
            <w:noWrap/>
            <w:hideMark/>
          </w:tcPr>
          <w:p w14:paraId="7C91CA4C" w14:textId="77777777" w:rsidR="00423DE2" w:rsidRPr="00423DE2" w:rsidRDefault="00423DE2" w:rsidP="00423DE2">
            <w:pPr>
              <w:ind w:firstLine="0"/>
            </w:pPr>
            <w:r w:rsidRPr="00423DE2">
              <w:t>nvarchar(200)</w:t>
            </w:r>
          </w:p>
        </w:tc>
        <w:tc>
          <w:tcPr>
            <w:tcW w:w="3786" w:type="dxa"/>
            <w:noWrap/>
            <w:hideMark/>
          </w:tcPr>
          <w:p w14:paraId="000AB51B" w14:textId="0B972DDE" w:rsidR="00423DE2" w:rsidRPr="00423DE2" w:rsidRDefault="009076C3" w:rsidP="00423DE2">
            <w:pPr>
              <w:ind w:firstLine="0"/>
            </w:pPr>
            <w:r>
              <w:t>Not null</w:t>
            </w:r>
          </w:p>
        </w:tc>
      </w:tr>
      <w:tr w:rsidR="00423DE2" w:rsidRPr="00423DE2" w14:paraId="13D6FC05" w14:textId="77777777" w:rsidTr="00C32277">
        <w:trPr>
          <w:trHeight w:val="720"/>
        </w:trPr>
        <w:tc>
          <w:tcPr>
            <w:tcW w:w="938" w:type="dxa"/>
            <w:noWrap/>
            <w:hideMark/>
          </w:tcPr>
          <w:p w14:paraId="692E2F91" w14:textId="3EFBA007" w:rsidR="00423DE2" w:rsidRPr="00423DE2" w:rsidRDefault="00C32277" w:rsidP="00C32277">
            <w:pPr>
              <w:ind w:firstLine="0"/>
              <w:jc w:val="center"/>
            </w:pPr>
            <w:r>
              <w:t>11</w:t>
            </w:r>
          </w:p>
        </w:tc>
        <w:tc>
          <w:tcPr>
            <w:tcW w:w="2148" w:type="dxa"/>
            <w:noWrap/>
            <w:hideMark/>
          </w:tcPr>
          <w:p w14:paraId="2BE3C916" w14:textId="77777777" w:rsidR="00423DE2" w:rsidRPr="00423DE2" w:rsidRDefault="00423DE2" w:rsidP="00423DE2">
            <w:pPr>
              <w:ind w:firstLine="0"/>
            </w:pPr>
            <w:r w:rsidRPr="00423DE2">
              <w:t>IdentityDate</w:t>
            </w:r>
          </w:p>
        </w:tc>
        <w:tc>
          <w:tcPr>
            <w:tcW w:w="1906" w:type="dxa"/>
            <w:noWrap/>
            <w:hideMark/>
          </w:tcPr>
          <w:p w14:paraId="5CA60AB0" w14:textId="77777777" w:rsidR="00423DE2" w:rsidRPr="00423DE2" w:rsidRDefault="00423DE2" w:rsidP="00423DE2">
            <w:pPr>
              <w:ind w:firstLine="0"/>
            </w:pPr>
            <w:r w:rsidRPr="00423DE2">
              <w:t>nvarchar(150)</w:t>
            </w:r>
          </w:p>
        </w:tc>
        <w:tc>
          <w:tcPr>
            <w:tcW w:w="3786" w:type="dxa"/>
            <w:noWrap/>
            <w:hideMark/>
          </w:tcPr>
          <w:p w14:paraId="68F4D688" w14:textId="19B06592" w:rsidR="00423DE2" w:rsidRPr="00423DE2" w:rsidRDefault="009076C3" w:rsidP="00423DE2">
            <w:pPr>
              <w:ind w:firstLine="0"/>
            </w:pPr>
            <w:r>
              <w:t>Not null</w:t>
            </w:r>
          </w:p>
        </w:tc>
      </w:tr>
      <w:tr w:rsidR="00423DE2" w:rsidRPr="00423DE2" w14:paraId="7904A3DD" w14:textId="77777777" w:rsidTr="00C32277">
        <w:trPr>
          <w:trHeight w:val="720"/>
        </w:trPr>
        <w:tc>
          <w:tcPr>
            <w:tcW w:w="938" w:type="dxa"/>
            <w:noWrap/>
            <w:hideMark/>
          </w:tcPr>
          <w:p w14:paraId="398F12C6" w14:textId="563704CF" w:rsidR="00423DE2" w:rsidRPr="00423DE2" w:rsidRDefault="00C32277" w:rsidP="00C32277">
            <w:pPr>
              <w:ind w:firstLine="0"/>
              <w:jc w:val="center"/>
            </w:pPr>
            <w:r>
              <w:t>12</w:t>
            </w:r>
          </w:p>
        </w:tc>
        <w:tc>
          <w:tcPr>
            <w:tcW w:w="2148" w:type="dxa"/>
            <w:noWrap/>
            <w:hideMark/>
          </w:tcPr>
          <w:p w14:paraId="40D0104B" w14:textId="77777777" w:rsidR="00423DE2" w:rsidRPr="00423DE2" w:rsidRDefault="00423DE2" w:rsidP="00423DE2">
            <w:pPr>
              <w:ind w:firstLine="0"/>
            </w:pPr>
            <w:r w:rsidRPr="00423DE2">
              <w:t>Address</w:t>
            </w:r>
          </w:p>
        </w:tc>
        <w:tc>
          <w:tcPr>
            <w:tcW w:w="1906" w:type="dxa"/>
            <w:noWrap/>
            <w:hideMark/>
          </w:tcPr>
          <w:p w14:paraId="090DE956" w14:textId="77777777" w:rsidR="00423DE2" w:rsidRPr="00423DE2" w:rsidRDefault="00423DE2" w:rsidP="00423DE2">
            <w:pPr>
              <w:ind w:firstLine="0"/>
            </w:pPr>
            <w:r w:rsidRPr="00423DE2">
              <w:t>nvarchar(255)</w:t>
            </w:r>
          </w:p>
        </w:tc>
        <w:tc>
          <w:tcPr>
            <w:tcW w:w="3786" w:type="dxa"/>
            <w:noWrap/>
            <w:hideMark/>
          </w:tcPr>
          <w:p w14:paraId="75BD44C8" w14:textId="5C7BCACF" w:rsidR="00423DE2" w:rsidRPr="00423DE2" w:rsidRDefault="009076C3" w:rsidP="00423DE2">
            <w:pPr>
              <w:ind w:firstLine="0"/>
            </w:pPr>
            <w:r>
              <w:t>Not null</w:t>
            </w:r>
          </w:p>
        </w:tc>
      </w:tr>
      <w:tr w:rsidR="00423DE2" w:rsidRPr="00423DE2" w14:paraId="4927577A" w14:textId="77777777" w:rsidTr="00C32277">
        <w:trPr>
          <w:trHeight w:val="720"/>
        </w:trPr>
        <w:tc>
          <w:tcPr>
            <w:tcW w:w="938" w:type="dxa"/>
            <w:noWrap/>
            <w:hideMark/>
          </w:tcPr>
          <w:p w14:paraId="420F5530" w14:textId="17C051FE" w:rsidR="00423DE2" w:rsidRPr="00423DE2" w:rsidRDefault="00C32277" w:rsidP="00C32277">
            <w:pPr>
              <w:ind w:firstLine="0"/>
              <w:jc w:val="center"/>
            </w:pPr>
            <w:r>
              <w:t>13</w:t>
            </w:r>
          </w:p>
        </w:tc>
        <w:tc>
          <w:tcPr>
            <w:tcW w:w="2148" w:type="dxa"/>
            <w:noWrap/>
            <w:hideMark/>
          </w:tcPr>
          <w:p w14:paraId="6143EEAC" w14:textId="77777777" w:rsidR="00423DE2" w:rsidRPr="00423DE2" w:rsidRDefault="00423DE2" w:rsidP="00423DE2">
            <w:pPr>
              <w:ind w:firstLine="0"/>
            </w:pPr>
            <w:r w:rsidRPr="00423DE2">
              <w:t>Email</w:t>
            </w:r>
          </w:p>
        </w:tc>
        <w:tc>
          <w:tcPr>
            <w:tcW w:w="1906" w:type="dxa"/>
            <w:noWrap/>
            <w:hideMark/>
          </w:tcPr>
          <w:p w14:paraId="06282D55" w14:textId="77777777" w:rsidR="00423DE2" w:rsidRPr="00423DE2" w:rsidRDefault="00423DE2" w:rsidP="00423DE2">
            <w:pPr>
              <w:ind w:firstLine="0"/>
            </w:pPr>
            <w:r w:rsidRPr="00423DE2">
              <w:t>nvarchar(255)</w:t>
            </w:r>
          </w:p>
        </w:tc>
        <w:tc>
          <w:tcPr>
            <w:tcW w:w="3786" w:type="dxa"/>
            <w:noWrap/>
            <w:hideMark/>
          </w:tcPr>
          <w:p w14:paraId="4E5FB81F" w14:textId="37A7C90F" w:rsidR="00423DE2" w:rsidRPr="00423DE2" w:rsidRDefault="009076C3" w:rsidP="00423DE2">
            <w:pPr>
              <w:ind w:firstLine="0"/>
            </w:pPr>
            <w:r>
              <w:t>Not null</w:t>
            </w:r>
          </w:p>
        </w:tc>
      </w:tr>
      <w:tr w:rsidR="00423DE2" w:rsidRPr="00423DE2" w14:paraId="326CDE7B" w14:textId="77777777" w:rsidTr="00C32277">
        <w:trPr>
          <w:trHeight w:val="720"/>
        </w:trPr>
        <w:tc>
          <w:tcPr>
            <w:tcW w:w="938" w:type="dxa"/>
            <w:noWrap/>
            <w:hideMark/>
          </w:tcPr>
          <w:p w14:paraId="0553B179" w14:textId="48163A1D" w:rsidR="00423DE2" w:rsidRPr="00423DE2" w:rsidRDefault="00C32277" w:rsidP="00C32277">
            <w:pPr>
              <w:ind w:firstLine="0"/>
              <w:jc w:val="center"/>
            </w:pPr>
            <w:r>
              <w:t>14</w:t>
            </w:r>
          </w:p>
        </w:tc>
        <w:tc>
          <w:tcPr>
            <w:tcW w:w="2148" w:type="dxa"/>
            <w:noWrap/>
            <w:hideMark/>
          </w:tcPr>
          <w:p w14:paraId="76CC33BD" w14:textId="77777777" w:rsidR="00423DE2" w:rsidRPr="00423DE2" w:rsidRDefault="00423DE2" w:rsidP="00423DE2">
            <w:pPr>
              <w:ind w:firstLine="0"/>
            </w:pPr>
            <w:r w:rsidRPr="00423DE2">
              <w:t>AccountBankNumber</w:t>
            </w:r>
          </w:p>
        </w:tc>
        <w:tc>
          <w:tcPr>
            <w:tcW w:w="1906" w:type="dxa"/>
            <w:noWrap/>
            <w:hideMark/>
          </w:tcPr>
          <w:p w14:paraId="12E9D020" w14:textId="77777777" w:rsidR="00423DE2" w:rsidRPr="00423DE2" w:rsidRDefault="00423DE2" w:rsidP="00423DE2">
            <w:pPr>
              <w:ind w:firstLine="0"/>
            </w:pPr>
            <w:r w:rsidRPr="00423DE2">
              <w:t>nvarchar(50)</w:t>
            </w:r>
          </w:p>
        </w:tc>
        <w:tc>
          <w:tcPr>
            <w:tcW w:w="3786" w:type="dxa"/>
            <w:noWrap/>
            <w:hideMark/>
          </w:tcPr>
          <w:p w14:paraId="2EE215D8" w14:textId="36B68B31" w:rsidR="00423DE2" w:rsidRPr="00423DE2" w:rsidRDefault="009076C3" w:rsidP="00423DE2">
            <w:pPr>
              <w:ind w:firstLine="0"/>
            </w:pPr>
            <w:r>
              <w:t>Not null</w:t>
            </w:r>
          </w:p>
        </w:tc>
      </w:tr>
      <w:tr w:rsidR="00423DE2" w:rsidRPr="00423DE2" w14:paraId="41F92FB0" w14:textId="77777777" w:rsidTr="00C32277">
        <w:trPr>
          <w:trHeight w:val="720"/>
        </w:trPr>
        <w:tc>
          <w:tcPr>
            <w:tcW w:w="938" w:type="dxa"/>
            <w:noWrap/>
            <w:hideMark/>
          </w:tcPr>
          <w:p w14:paraId="159FD473" w14:textId="17C05742" w:rsidR="00423DE2" w:rsidRPr="00423DE2" w:rsidRDefault="00C32277" w:rsidP="00C32277">
            <w:pPr>
              <w:ind w:firstLine="0"/>
              <w:jc w:val="center"/>
            </w:pPr>
            <w:r>
              <w:t>15</w:t>
            </w:r>
          </w:p>
        </w:tc>
        <w:tc>
          <w:tcPr>
            <w:tcW w:w="2148" w:type="dxa"/>
            <w:noWrap/>
            <w:hideMark/>
          </w:tcPr>
          <w:p w14:paraId="2FA6095C" w14:textId="77777777" w:rsidR="00423DE2" w:rsidRPr="00423DE2" w:rsidRDefault="00423DE2" w:rsidP="00423DE2">
            <w:pPr>
              <w:ind w:firstLine="0"/>
            </w:pPr>
            <w:r w:rsidRPr="00423DE2">
              <w:t>BankName</w:t>
            </w:r>
          </w:p>
        </w:tc>
        <w:tc>
          <w:tcPr>
            <w:tcW w:w="1906" w:type="dxa"/>
            <w:noWrap/>
            <w:hideMark/>
          </w:tcPr>
          <w:p w14:paraId="0FC1D023" w14:textId="77777777" w:rsidR="00423DE2" w:rsidRPr="00423DE2" w:rsidRDefault="00423DE2" w:rsidP="00423DE2">
            <w:pPr>
              <w:ind w:firstLine="0"/>
            </w:pPr>
            <w:r w:rsidRPr="00423DE2">
              <w:t>nvarchar(50)</w:t>
            </w:r>
          </w:p>
        </w:tc>
        <w:tc>
          <w:tcPr>
            <w:tcW w:w="3786" w:type="dxa"/>
            <w:noWrap/>
            <w:hideMark/>
          </w:tcPr>
          <w:p w14:paraId="195A8DA8" w14:textId="60D2C851" w:rsidR="00423DE2" w:rsidRPr="00423DE2" w:rsidRDefault="009076C3" w:rsidP="00423DE2">
            <w:pPr>
              <w:ind w:firstLine="0"/>
            </w:pPr>
            <w:r>
              <w:t>Not null</w:t>
            </w:r>
          </w:p>
        </w:tc>
      </w:tr>
      <w:tr w:rsidR="00423DE2" w:rsidRPr="00423DE2" w14:paraId="6E4D66A9" w14:textId="77777777" w:rsidTr="00C32277">
        <w:trPr>
          <w:trHeight w:val="720"/>
        </w:trPr>
        <w:tc>
          <w:tcPr>
            <w:tcW w:w="938" w:type="dxa"/>
            <w:noWrap/>
            <w:hideMark/>
          </w:tcPr>
          <w:p w14:paraId="0FA73B9F" w14:textId="48E047F5" w:rsidR="00423DE2" w:rsidRPr="00423DE2" w:rsidRDefault="00C32277" w:rsidP="00C32277">
            <w:pPr>
              <w:ind w:firstLine="0"/>
              <w:jc w:val="center"/>
            </w:pPr>
            <w:r>
              <w:t>16</w:t>
            </w:r>
          </w:p>
        </w:tc>
        <w:tc>
          <w:tcPr>
            <w:tcW w:w="2148" w:type="dxa"/>
            <w:noWrap/>
            <w:hideMark/>
          </w:tcPr>
          <w:p w14:paraId="1DA6FD95" w14:textId="77777777" w:rsidR="00423DE2" w:rsidRPr="00423DE2" w:rsidRDefault="00423DE2" w:rsidP="00423DE2">
            <w:pPr>
              <w:ind w:firstLine="0"/>
            </w:pPr>
            <w:r w:rsidRPr="00423DE2">
              <w:t>IsDeleted</w:t>
            </w:r>
          </w:p>
        </w:tc>
        <w:tc>
          <w:tcPr>
            <w:tcW w:w="1906" w:type="dxa"/>
            <w:noWrap/>
            <w:hideMark/>
          </w:tcPr>
          <w:p w14:paraId="2A5B0729" w14:textId="77777777" w:rsidR="00423DE2" w:rsidRPr="00423DE2" w:rsidRDefault="00423DE2" w:rsidP="00423DE2">
            <w:pPr>
              <w:ind w:firstLine="0"/>
            </w:pPr>
            <w:r w:rsidRPr="00423DE2">
              <w:t>bit</w:t>
            </w:r>
          </w:p>
        </w:tc>
        <w:tc>
          <w:tcPr>
            <w:tcW w:w="3786" w:type="dxa"/>
            <w:noWrap/>
            <w:hideMark/>
          </w:tcPr>
          <w:p w14:paraId="012E750F" w14:textId="054A2315" w:rsidR="00423DE2" w:rsidRPr="00423DE2" w:rsidRDefault="009076C3" w:rsidP="00423DE2">
            <w:pPr>
              <w:ind w:firstLine="0"/>
            </w:pPr>
            <w:r>
              <w:t>Not null</w:t>
            </w:r>
          </w:p>
        </w:tc>
      </w:tr>
    </w:tbl>
    <w:p w14:paraId="1A4E2185" w14:textId="77777777" w:rsidR="00423DE2" w:rsidRPr="00423DE2" w:rsidRDefault="00423DE2" w:rsidP="00423DE2">
      <w:pPr>
        <w:ind w:firstLine="0"/>
      </w:pPr>
    </w:p>
    <w:p w14:paraId="11244ECF" w14:textId="66786A46" w:rsidR="00423DE2" w:rsidRPr="006E1D87" w:rsidRDefault="00423DE2" w:rsidP="006E1D87">
      <w:pPr>
        <w:pStyle w:val="ListParagraph"/>
        <w:numPr>
          <w:ilvl w:val="0"/>
          <w:numId w:val="54"/>
        </w:numPr>
      </w:pPr>
      <w:r w:rsidRPr="006E1D87">
        <w:t>dbo.Users</w:t>
      </w:r>
    </w:p>
    <w:p w14:paraId="34D4E7FA" w14:textId="0F68B11D" w:rsidR="00423DE2" w:rsidRPr="00423DE2" w:rsidRDefault="00423DE2" w:rsidP="00C03DAB">
      <w:pPr>
        <w:pStyle w:val="ListParagraph"/>
        <w:numPr>
          <w:ilvl w:val="0"/>
          <w:numId w:val="18"/>
        </w:numPr>
      </w:pPr>
      <w:r>
        <w:t>Lưu trữ tài khoản người dùng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0492572C" w14:textId="77777777" w:rsidTr="00C32277">
        <w:trPr>
          <w:trHeight w:val="720"/>
        </w:trPr>
        <w:tc>
          <w:tcPr>
            <w:tcW w:w="938" w:type="dxa"/>
            <w:noWrap/>
            <w:hideMark/>
          </w:tcPr>
          <w:p w14:paraId="1EC72200" w14:textId="77777777" w:rsidR="00423DE2" w:rsidRPr="0039754D" w:rsidRDefault="00423DE2" w:rsidP="00C32277">
            <w:pPr>
              <w:ind w:firstLine="0"/>
              <w:jc w:val="center"/>
              <w:rPr>
                <w:b/>
              </w:rPr>
            </w:pPr>
            <w:r w:rsidRPr="0039754D">
              <w:rPr>
                <w:b/>
              </w:rPr>
              <w:t>STT</w:t>
            </w:r>
          </w:p>
        </w:tc>
        <w:tc>
          <w:tcPr>
            <w:tcW w:w="2148" w:type="dxa"/>
            <w:noWrap/>
            <w:hideMark/>
          </w:tcPr>
          <w:p w14:paraId="58702826" w14:textId="77777777" w:rsidR="00423DE2" w:rsidRPr="0039754D" w:rsidRDefault="00423DE2" w:rsidP="00423DE2">
            <w:pPr>
              <w:ind w:firstLine="0"/>
              <w:rPr>
                <w:b/>
              </w:rPr>
            </w:pPr>
            <w:r w:rsidRPr="0039754D">
              <w:rPr>
                <w:b/>
              </w:rPr>
              <w:t>Tên cột</w:t>
            </w:r>
          </w:p>
        </w:tc>
        <w:tc>
          <w:tcPr>
            <w:tcW w:w="1906" w:type="dxa"/>
            <w:noWrap/>
            <w:hideMark/>
          </w:tcPr>
          <w:p w14:paraId="61C124F3" w14:textId="77777777" w:rsidR="00423DE2" w:rsidRPr="0039754D" w:rsidRDefault="00423DE2" w:rsidP="00423DE2">
            <w:pPr>
              <w:ind w:firstLine="0"/>
              <w:rPr>
                <w:b/>
              </w:rPr>
            </w:pPr>
            <w:r w:rsidRPr="0039754D">
              <w:rPr>
                <w:b/>
              </w:rPr>
              <w:t>Kiểu dữ liệu</w:t>
            </w:r>
          </w:p>
        </w:tc>
        <w:tc>
          <w:tcPr>
            <w:tcW w:w="3786" w:type="dxa"/>
            <w:noWrap/>
            <w:hideMark/>
          </w:tcPr>
          <w:p w14:paraId="49B374BD" w14:textId="77777777" w:rsidR="00423DE2" w:rsidRPr="0039754D" w:rsidRDefault="00423DE2" w:rsidP="00423DE2">
            <w:pPr>
              <w:ind w:firstLine="0"/>
              <w:rPr>
                <w:b/>
              </w:rPr>
            </w:pPr>
            <w:r w:rsidRPr="0039754D">
              <w:rPr>
                <w:b/>
              </w:rPr>
              <w:t>Ràng buộc</w:t>
            </w:r>
          </w:p>
        </w:tc>
      </w:tr>
      <w:tr w:rsidR="00423DE2" w:rsidRPr="00423DE2" w14:paraId="4B0891F5" w14:textId="77777777" w:rsidTr="00C32277">
        <w:trPr>
          <w:trHeight w:val="720"/>
        </w:trPr>
        <w:tc>
          <w:tcPr>
            <w:tcW w:w="938" w:type="dxa"/>
            <w:noWrap/>
            <w:hideMark/>
          </w:tcPr>
          <w:p w14:paraId="7D26E4A9" w14:textId="5F3558B2" w:rsidR="00423DE2" w:rsidRPr="00423DE2" w:rsidRDefault="00C32277" w:rsidP="00C32277">
            <w:pPr>
              <w:ind w:firstLine="0"/>
              <w:jc w:val="center"/>
            </w:pPr>
            <w:r>
              <w:t>1</w:t>
            </w:r>
          </w:p>
        </w:tc>
        <w:tc>
          <w:tcPr>
            <w:tcW w:w="2148" w:type="dxa"/>
            <w:noWrap/>
            <w:hideMark/>
          </w:tcPr>
          <w:p w14:paraId="581F11A4" w14:textId="77777777" w:rsidR="00423DE2" w:rsidRPr="00423DE2" w:rsidRDefault="00423DE2" w:rsidP="00423DE2">
            <w:pPr>
              <w:ind w:firstLine="0"/>
            </w:pPr>
            <w:r w:rsidRPr="00423DE2">
              <w:t>Id</w:t>
            </w:r>
          </w:p>
        </w:tc>
        <w:tc>
          <w:tcPr>
            <w:tcW w:w="1906" w:type="dxa"/>
            <w:noWrap/>
            <w:hideMark/>
          </w:tcPr>
          <w:p w14:paraId="3AF4B04C" w14:textId="77777777" w:rsidR="00423DE2" w:rsidRPr="00423DE2" w:rsidRDefault="00423DE2" w:rsidP="00423DE2">
            <w:pPr>
              <w:ind w:firstLine="0"/>
            </w:pPr>
            <w:r w:rsidRPr="00423DE2">
              <w:t>uniqueidentifier</w:t>
            </w:r>
          </w:p>
        </w:tc>
        <w:tc>
          <w:tcPr>
            <w:tcW w:w="3786" w:type="dxa"/>
            <w:noWrap/>
            <w:hideMark/>
          </w:tcPr>
          <w:p w14:paraId="581C26C7" w14:textId="4CB26BDC" w:rsidR="00423DE2" w:rsidRPr="00423DE2" w:rsidRDefault="009076C3" w:rsidP="00423DE2">
            <w:pPr>
              <w:ind w:firstLine="0"/>
            </w:pPr>
            <w:r>
              <w:t>Null</w:t>
            </w:r>
          </w:p>
        </w:tc>
      </w:tr>
      <w:tr w:rsidR="00423DE2" w:rsidRPr="00423DE2" w14:paraId="22091ABB" w14:textId="77777777" w:rsidTr="00C32277">
        <w:trPr>
          <w:trHeight w:val="720"/>
        </w:trPr>
        <w:tc>
          <w:tcPr>
            <w:tcW w:w="938" w:type="dxa"/>
            <w:noWrap/>
            <w:hideMark/>
          </w:tcPr>
          <w:p w14:paraId="22D452E6" w14:textId="1C988493" w:rsidR="00423DE2" w:rsidRPr="00423DE2" w:rsidRDefault="00C32277" w:rsidP="00C32277">
            <w:pPr>
              <w:ind w:firstLine="0"/>
              <w:jc w:val="center"/>
            </w:pPr>
            <w:r>
              <w:t>2</w:t>
            </w:r>
          </w:p>
        </w:tc>
        <w:tc>
          <w:tcPr>
            <w:tcW w:w="2148" w:type="dxa"/>
            <w:noWrap/>
            <w:hideMark/>
          </w:tcPr>
          <w:p w14:paraId="467D14CD" w14:textId="77777777" w:rsidR="00423DE2" w:rsidRPr="00423DE2" w:rsidRDefault="00423DE2" w:rsidP="00423DE2">
            <w:pPr>
              <w:ind w:firstLine="0"/>
            </w:pPr>
            <w:r w:rsidRPr="00423DE2">
              <w:t>CreatedAt</w:t>
            </w:r>
          </w:p>
        </w:tc>
        <w:tc>
          <w:tcPr>
            <w:tcW w:w="1906" w:type="dxa"/>
            <w:noWrap/>
            <w:hideMark/>
          </w:tcPr>
          <w:p w14:paraId="4793CEBE" w14:textId="77777777" w:rsidR="00423DE2" w:rsidRPr="00423DE2" w:rsidRDefault="00423DE2" w:rsidP="00423DE2">
            <w:pPr>
              <w:ind w:firstLine="0"/>
            </w:pPr>
            <w:r w:rsidRPr="00423DE2">
              <w:t>datetime2(7)</w:t>
            </w:r>
          </w:p>
        </w:tc>
        <w:tc>
          <w:tcPr>
            <w:tcW w:w="3786" w:type="dxa"/>
            <w:noWrap/>
            <w:hideMark/>
          </w:tcPr>
          <w:p w14:paraId="0C6F39CD" w14:textId="0C68CBD8" w:rsidR="00423DE2" w:rsidRPr="00423DE2" w:rsidRDefault="009076C3" w:rsidP="00423DE2">
            <w:pPr>
              <w:ind w:firstLine="0"/>
            </w:pPr>
            <w:r>
              <w:t>Null</w:t>
            </w:r>
          </w:p>
        </w:tc>
      </w:tr>
      <w:tr w:rsidR="00423DE2" w:rsidRPr="00423DE2" w14:paraId="330438BC" w14:textId="77777777" w:rsidTr="00C32277">
        <w:trPr>
          <w:trHeight w:val="720"/>
        </w:trPr>
        <w:tc>
          <w:tcPr>
            <w:tcW w:w="938" w:type="dxa"/>
            <w:noWrap/>
            <w:hideMark/>
          </w:tcPr>
          <w:p w14:paraId="525346AF" w14:textId="2222C210" w:rsidR="00423DE2" w:rsidRPr="00423DE2" w:rsidRDefault="00C32277" w:rsidP="00C32277">
            <w:pPr>
              <w:ind w:firstLine="0"/>
              <w:jc w:val="center"/>
            </w:pPr>
            <w:r>
              <w:t>3</w:t>
            </w:r>
          </w:p>
        </w:tc>
        <w:tc>
          <w:tcPr>
            <w:tcW w:w="2148" w:type="dxa"/>
            <w:noWrap/>
            <w:hideMark/>
          </w:tcPr>
          <w:p w14:paraId="5FCB7DBD" w14:textId="77777777" w:rsidR="00423DE2" w:rsidRPr="00423DE2" w:rsidRDefault="00423DE2" w:rsidP="00423DE2">
            <w:pPr>
              <w:ind w:firstLine="0"/>
            </w:pPr>
            <w:r w:rsidRPr="00423DE2">
              <w:t>UpdatedAt</w:t>
            </w:r>
          </w:p>
        </w:tc>
        <w:tc>
          <w:tcPr>
            <w:tcW w:w="1906" w:type="dxa"/>
            <w:noWrap/>
            <w:hideMark/>
          </w:tcPr>
          <w:p w14:paraId="1CA3B785" w14:textId="77777777" w:rsidR="00423DE2" w:rsidRPr="00423DE2" w:rsidRDefault="00423DE2" w:rsidP="00423DE2">
            <w:pPr>
              <w:ind w:firstLine="0"/>
            </w:pPr>
            <w:r w:rsidRPr="00423DE2">
              <w:t>datetime2(7)</w:t>
            </w:r>
          </w:p>
        </w:tc>
        <w:tc>
          <w:tcPr>
            <w:tcW w:w="3786" w:type="dxa"/>
            <w:noWrap/>
            <w:hideMark/>
          </w:tcPr>
          <w:p w14:paraId="4FC42675" w14:textId="3E700C3D" w:rsidR="00423DE2" w:rsidRPr="00423DE2" w:rsidRDefault="009076C3" w:rsidP="00423DE2">
            <w:pPr>
              <w:ind w:firstLine="0"/>
            </w:pPr>
            <w:r>
              <w:t>Null</w:t>
            </w:r>
          </w:p>
        </w:tc>
      </w:tr>
      <w:tr w:rsidR="00423DE2" w:rsidRPr="00423DE2" w14:paraId="0C4A9C00" w14:textId="77777777" w:rsidTr="00C32277">
        <w:trPr>
          <w:trHeight w:val="720"/>
        </w:trPr>
        <w:tc>
          <w:tcPr>
            <w:tcW w:w="938" w:type="dxa"/>
            <w:noWrap/>
            <w:hideMark/>
          </w:tcPr>
          <w:p w14:paraId="44016328" w14:textId="2A7B9E4E" w:rsidR="00423DE2" w:rsidRPr="00423DE2" w:rsidRDefault="00C32277" w:rsidP="00C32277">
            <w:pPr>
              <w:ind w:firstLine="0"/>
              <w:jc w:val="center"/>
            </w:pPr>
            <w:r>
              <w:t>4</w:t>
            </w:r>
          </w:p>
        </w:tc>
        <w:tc>
          <w:tcPr>
            <w:tcW w:w="2148" w:type="dxa"/>
            <w:noWrap/>
            <w:hideMark/>
          </w:tcPr>
          <w:p w14:paraId="0445CDBA" w14:textId="77777777" w:rsidR="00423DE2" w:rsidRPr="00423DE2" w:rsidRDefault="00423DE2" w:rsidP="00423DE2">
            <w:pPr>
              <w:ind w:firstLine="0"/>
            </w:pPr>
            <w:r w:rsidRPr="00423DE2">
              <w:t>Password</w:t>
            </w:r>
          </w:p>
        </w:tc>
        <w:tc>
          <w:tcPr>
            <w:tcW w:w="1906" w:type="dxa"/>
            <w:noWrap/>
            <w:hideMark/>
          </w:tcPr>
          <w:p w14:paraId="04F20408" w14:textId="77777777" w:rsidR="00423DE2" w:rsidRPr="00423DE2" w:rsidRDefault="00423DE2" w:rsidP="00423DE2">
            <w:pPr>
              <w:ind w:firstLine="0"/>
            </w:pPr>
            <w:r w:rsidRPr="00423DE2">
              <w:t>nvarchar(255)</w:t>
            </w:r>
          </w:p>
        </w:tc>
        <w:tc>
          <w:tcPr>
            <w:tcW w:w="3786" w:type="dxa"/>
            <w:noWrap/>
            <w:hideMark/>
          </w:tcPr>
          <w:p w14:paraId="539167DE" w14:textId="5762548A" w:rsidR="00423DE2" w:rsidRPr="00423DE2" w:rsidRDefault="009076C3" w:rsidP="00423DE2">
            <w:pPr>
              <w:ind w:firstLine="0"/>
            </w:pPr>
            <w:r>
              <w:t>Not null</w:t>
            </w:r>
          </w:p>
        </w:tc>
      </w:tr>
      <w:tr w:rsidR="00423DE2" w:rsidRPr="00423DE2" w14:paraId="05F8777E" w14:textId="77777777" w:rsidTr="00C32277">
        <w:trPr>
          <w:trHeight w:val="720"/>
        </w:trPr>
        <w:tc>
          <w:tcPr>
            <w:tcW w:w="938" w:type="dxa"/>
            <w:noWrap/>
            <w:hideMark/>
          </w:tcPr>
          <w:p w14:paraId="254F5224" w14:textId="6374DC8B" w:rsidR="00423DE2" w:rsidRPr="00423DE2" w:rsidRDefault="00C32277" w:rsidP="00C32277">
            <w:pPr>
              <w:ind w:firstLine="0"/>
              <w:jc w:val="center"/>
            </w:pPr>
            <w:r>
              <w:t>5</w:t>
            </w:r>
          </w:p>
        </w:tc>
        <w:tc>
          <w:tcPr>
            <w:tcW w:w="2148" w:type="dxa"/>
            <w:noWrap/>
            <w:hideMark/>
          </w:tcPr>
          <w:p w14:paraId="6F0EF402" w14:textId="77777777" w:rsidR="00423DE2" w:rsidRPr="00423DE2" w:rsidRDefault="00423DE2" w:rsidP="00423DE2">
            <w:pPr>
              <w:ind w:firstLine="0"/>
            </w:pPr>
            <w:r w:rsidRPr="00423DE2">
              <w:t>role</w:t>
            </w:r>
          </w:p>
        </w:tc>
        <w:tc>
          <w:tcPr>
            <w:tcW w:w="1906" w:type="dxa"/>
            <w:noWrap/>
            <w:hideMark/>
          </w:tcPr>
          <w:p w14:paraId="2BB3F520" w14:textId="77777777" w:rsidR="00423DE2" w:rsidRPr="00423DE2" w:rsidRDefault="00423DE2" w:rsidP="00423DE2">
            <w:pPr>
              <w:ind w:firstLine="0"/>
            </w:pPr>
            <w:r w:rsidRPr="00423DE2">
              <w:t>int</w:t>
            </w:r>
          </w:p>
        </w:tc>
        <w:tc>
          <w:tcPr>
            <w:tcW w:w="3786" w:type="dxa"/>
            <w:noWrap/>
            <w:hideMark/>
          </w:tcPr>
          <w:p w14:paraId="31CFA4F7" w14:textId="6831C811" w:rsidR="00423DE2" w:rsidRPr="00423DE2" w:rsidRDefault="009076C3" w:rsidP="00423DE2">
            <w:pPr>
              <w:ind w:firstLine="0"/>
            </w:pPr>
            <w:r>
              <w:t>Null</w:t>
            </w:r>
          </w:p>
        </w:tc>
      </w:tr>
      <w:tr w:rsidR="00423DE2" w:rsidRPr="00423DE2" w14:paraId="728EF6C6" w14:textId="77777777" w:rsidTr="00C32277">
        <w:trPr>
          <w:trHeight w:val="720"/>
        </w:trPr>
        <w:tc>
          <w:tcPr>
            <w:tcW w:w="938" w:type="dxa"/>
            <w:noWrap/>
            <w:hideMark/>
          </w:tcPr>
          <w:p w14:paraId="280CD57F" w14:textId="153DA1E8" w:rsidR="00423DE2" w:rsidRPr="00423DE2" w:rsidRDefault="00C32277" w:rsidP="00C32277">
            <w:pPr>
              <w:ind w:firstLine="0"/>
              <w:jc w:val="center"/>
            </w:pPr>
            <w:r>
              <w:lastRenderedPageBreak/>
              <w:t>6</w:t>
            </w:r>
          </w:p>
        </w:tc>
        <w:tc>
          <w:tcPr>
            <w:tcW w:w="2148" w:type="dxa"/>
            <w:noWrap/>
            <w:hideMark/>
          </w:tcPr>
          <w:p w14:paraId="0F672FDF" w14:textId="77777777" w:rsidR="00423DE2" w:rsidRPr="00423DE2" w:rsidRDefault="00423DE2" w:rsidP="00423DE2">
            <w:pPr>
              <w:ind w:firstLine="0"/>
            </w:pPr>
            <w:r w:rsidRPr="00423DE2">
              <w:t>Name</w:t>
            </w:r>
          </w:p>
        </w:tc>
        <w:tc>
          <w:tcPr>
            <w:tcW w:w="1906" w:type="dxa"/>
            <w:noWrap/>
            <w:hideMark/>
          </w:tcPr>
          <w:p w14:paraId="04A44379" w14:textId="77777777" w:rsidR="00423DE2" w:rsidRPr="00423DE2" w:rsidRDefault="00423DE2" w:rsidP="00423DE2">
            <w:pPr>
              <w:ind w:firstLine="0"/>
            </w:pPr>
            <w:r w:rsidRPr="00423DE2">
              <w:t>nvarchar(255)</w:t>
            </w:r>
          </w:p>
        </w:tc>
        <w:tc>
          <w:tcPr>
            <w:tcW w:w="3786" w:type="dxa"/>
            <w:noWrap/>
            <w:hideMark/>
          </w:tcPr>
          <w:p w14:paraId="2CBD3B0C" w14:textId="213CACEC" w:rsidR="00423DE2" w:rsidRPr="00423DE2" w:rsidRDefault="009076C3" w:rsidP="00423DE2">
            <w:pPr>
              <w:ind w:firstLine="0"/>
            </w:pPr>
            <w:r>
              <w:t>Not null</w:t>
            </w:r>
          </w:p>
        </w:tc>
      </w:tr>
      <w:tr w:rsidR="00423DE2" w:rsidRPr="00423DE2" w14:paraId="7726573E" w14:textId="77777777" w:rsidTr="00C32277">
        <w:trPr>
          <w:trHeight w:val="720"/>
        </w:trPr>
        <w:tc>
          <w:tcPr>
            <w:tcW w:w="938" w:type="dxa"/>
            <w:noWrap/>
            <w:hideMark/>
          </w:tcPr>
          <w:p w14:paraId="719E0BB4" w14:textId="7878F9D9" w:rsidR="00423DE2" w:rsidRPr="00423DE2" w:rsidRDefault="00C32277" w:rsidP="00C32277">
            <w:pPr>
              <w:ind w:firstLine="0"/>
              <w:jc w:val="center"/>
            </w:pPr>
            <w:r>
              <w:t>7</w:t>
            </w:r>
          </w:p>
        </w:tc>
        <w:tc>
          <w:tcPr>
            <w:tcW w:w="2148" w:type="dxa"/>
            <w:noWrap/>
            <w:hideMark/>
          </w:tcPr>
          <w:p w14:paraId="5733E94E" w14:textId="77777777" w:rsidR="00423DE2" w:rsidRPr="00423DE2" w:rsidRDefault="00423DE2" w:rsidP="00423DE2">
            <w:pPr>
              <w:ind w:firstLine="0"/>
            </w:pPr>
            <w:r w:rsidRPr="00423DE2">
              <w:t>Gender</w:t>
            </w:r>
          </w:p>
        </w:tc>
        <w:tc>
          <w:tcPr>
            <w:tcW w:w="1906" w:type="dxa"/>
            <w:noWrap/>
            <w:hideMark/>
          </w:tcPr>
          <w:p w14:paraId="7D8A4B58" w14:textId="77777777" w:rsidR="00423DE2" w:rsidRPr="00423DE2" w:rsidRDefault="00423DE2" w:rsidP="00423DE2">
            <w:pPr>
              <w:ind w:firstLine="0"/>
            </w:pPr>
            <w:r w:rsidRPr="00423DE2">
              <w:t>int</w:t>
            </w:r>
          </w:p>
        </w:tc>
        <w:tc>
          <w:tcPr>
            <w:tcW w:w="3786" w:type="dxa"/>
            <w:noWrap/>
            <w:hideMark/>
          </w:tcPr>
          <w:p w14:paraId="3D797265" w14:textId="043656B6" w:rsidR="00423DE2" w:rsidRPr="00423DE2" w:rsidRDefault="009076C3" w:rsidP="00423DE2">
            <w:pPr>
              <w:ind w:firstLine="0"/>
            </w:pPr>
            <w:r>
              <w:t>Null</w:t>
            </w:r>
          </w:p>
        </w:tc>
      </w:tr>
      <w:tr w:rsidR="00423DE2" w:rsidRPr="00423DE2" w14:paraId="6CC0107A" w14:textId="77777777" w:rsidTr="00C32277">
        <w:trPr>
          <w:trHeight w:val="720"/>
        </w:trPr>
        <w:tc>
          <w:tcPr>
            <w:tcW w:w="938" w:type="dxa"/>
            <w:noWrap/>
            <w:hideMark/>
          </w:tcPr>
          <w:p w14:paraId="14EDDB77" w14:textId="5415FF5A" w:rsidR="00423DE2" w:rsidRPr="00423DE2" w:rsidRDefault="00C32277" w:rsidP="00C32277">
            <w:pPr>
              <w:ind w:firstLine="0"/>
              <w:jc w:val="center"/>
            </w:pPr>
            <w:r>
              <w:t>8</w:t>
            </w:r>
          </w:p>
        </w:tc>
        <w:tc>
          <w:tcPr>
            <w:tcW w:w="2148" w:type="dxa"/>
            <w:noWrap/>
            <w:hideMark/>
          </w:tcPr>
          <w:p w14:paraId="0409141D" w14:textId="77777777" w:rsidR="00423DE2" w:rsidRPr="00423DE2" w:rsidRDefault="00423DE2" w:rsidP="00423DE2">
            <w:pPr>
              <w:ind w:firstLine="0"/>
            </w:pPr>
            <w:r w:rsidRPr="00423DE2">
              <w:t>Mail</w:t>
            </w:r>
          </w:p>
        </w:tc>
        <w:tc>
          <w:tcPr>
            <w:tcW w:w="1906" w:type="dxa"/>
            <w:noWrap/>
            <w:hideMark/>
          </w:tcPr>
          <w:p w14:paraId="6B5552A2" w14:textId="77777777" w:rsidR="00423DE2" w:rsidRPr="00423DE2" w:rsidRDefault="00423DE2" w:rsidP="00423DE2">
            <w:pPr>
              <w:ind w:firstLine="0"/>
            </w:pPr>
            <w:r w:rsidRPr="00423DE2">
              <w:t>nvarchar(255)</w:t>
            </w:r>
          </w:p>
        </w:tc>
        <w:tc>
          <w:tcPr>
            <w:tcW w:w="3786" w:type="dxa"/>
            <w:noWrap/>
            <w:hideMark/>
          </w:tcPr>
          <w:p w14:paraId="434FF03C" w14:textId="6B410874" w:rsidR="00423DE2" w:rsidRPr="00423DE2" w:rsidRDefault="009076C3" w:rsidP="00423DE2">
            <w:pPr>
              <w:ind w:firstLine="0"/>
            </w:pPr>
            <w:r>
              <w:t>Not null</w:t>
            </w:r>
          </w:p>
        </w:tc>
      </w:tr>
      <w:tr w:rsidR="00423DE2" w:rsidRPr="00423DE2" w14:paraId="03AB91F2" w14:textId="77777777" w:rsidTr="00C32277">
        <w:trPr>
          <w:trHeight w:val="720"/>
        </w:trPr>
        <w:tc>
          <w:tcPr>
            <w:tcW w:w="938" w:type="dxa"/>
            <w:noWrap/>
            <w:hideMark/>
          </w:tcPr>
          <w:p w14:paraId="1F44FAA1" w14:textId="6AF213E8" w:rsidR="00423DE2" w:rsidRPr="00423DE2" w:rsidRDefault="00C32277" w:rsidP="00C32277">
            <w:pPr>
              <w:ind w:firstLine="0"/>
              <w:jc w:val="center"/>
            </w:pPr>
            <w:r>
              <w:t>9</w:t>
            </w:r>
          </w:p>
        </w:tc>
        <w:tc>
          <w:tcPr>
            <w:tcW w:w="2148" w:type="dxa"/>
            <w:noWrap/>
            <w:hideMark/>
          </w:tcPr>
          <w:p w14:paraId="344FB1F4" w14:textId="77777777" w:rsidR="00423DE2" w:rsidRPr="00423DE2" w:rsidRDefault="00423DE2" w:rsidP="00423DE2">
            <w:pPr>
              <w:ind w:firstLine="0"/>
            </w:pPr>
            <w:r w:rsidRPr="00423DE2">
              <w:t>Phone</w:t>
            </w:r>
          </w:p>
        </w:tc>
        <w:tc>
          <w:tcPr>
            <w:tcW w:w="1906" w:type="dxa"/>
            <w:noWrap/>
            <w:hideMark/>
          </w:tcPr>
          <w:p w14:paraId="706AB1B5" w14:textId="77777777" w:rsidR="00423DE2" w:rsidRPr="00423DE2" w:rsidRDefault="00423DE2" w:rsidP="00423DE2">
            <w:pPr>
              <w:ind w:firstLine="0"/>
            </w:pPr>
            <w:r w:rsidRPr="00423DE2">
              <w:t>nvarchar(10)</w:t>
            </w:r>
          </w:p>
        </w:tc>
        <w:tc>
          <w:tcPr>
            <w:tcW w:w="3786" w:type="dxa"/>
            <w:noWrap/>
            <w:hideMark/>
          </w:tcPr>
          <w:p w14:paraId="48306550" w14:textId="28B822F1" w:rsidR="00423DE2" w:rsidRPr="00423DE2" w:rsidRDefault="009076C3" w:rsidP="00423DE2">
            <w:pPr>
              <w:ind w:firstLine="0"/>
            </w:pPr>
            <w:r>
              <w:t>Not null</w:t>
            </w:r>
          </w:p>
        </w:tc>
      </w:tr>
      <w:tr w:rsidR="00423DE2" w:rsidRPr="00423DE2" w14:paraId="26852F24" w14:textId="77777777" w:rsidTr="00C32277">
        <w:trPr>
          <w:trHeight w:val="720"/>
        </w:trPr>
        <w:tc>
          <w:tcPr>
            <w:tcW w:w="938" w:type="dxa"/>
            <w:noWrap/>
            <w:hideMark/>
          </w:tcPr>
          <w:p w14:paraId="680AA942" w14:textId="63F2A0EB" w:rsidR="00423DE2" w:rsidRPr="00423DE2" w:rsidRDefault="00C32277" w:rsidP="00C32277">
            <w:pPr>
              <w:ind w:firstLine="0"/>
              <w:jc w:val="center"/>
            </w:pPr>
            <w:r>
              <w:t>10</w:t>
            </w:r>
          </w:p>
        </w:tc>
        <w:tc>
          <w:tcPr>
            <w:tcW w:w="2148" w:type="dxa"/>
            <w:noWrap/>
            <w:hideMark/>
          </w:tcPr>
          <w:p w14:paraId="7C0C3997" w14:textId="77777777" w:rsidR="00423DE2" w:rsidRPr="00423DE2" w:rsidRDefault="00423DE2" w:rsidP="00423DE2">
            <w:pPr>
              <w:ind w:firstLine="0"/>
            </w:pPr>
            <w:r w:rsidRPr="00423DE2">
              <w:t>CityId</w:t>
            </w:r>
          </w:p>
        </w:tc>
        <w:tc>
          <w:tcPr>
            <w:tcW w:w="1906" w:type="dxa"/>
            <w:noWrap/>
            <w:hideMark/>
          </w:tcPr>
          <w:p w14:paraId="7C0A5647" w14:textId="77777777" w:rsidR="00423DE2" w:rsidRPr="00423DE2" w:rsidRDefault="00423DE2" w:rsidP="00423DE2">
            <w:pPr>
              <w:ind w:firstLine="0"/>
            </w:pPr>
            <w:r w:rsidRPr="00423DE2">
              <w:t>uniqueidentifier</w:t>
            </w:r>
          </w:p>
        </w:tc>
        <w:tc>
          <w:tcPr>
            <w:tcW w:w="3786" w:type="dxa"/>
            <w:noWrap/>
            <w:hideMark/>
          </w:tcPr>
          <w:p w14:paraId="339CEEE2" w14:textId="0581BA6E" w:rsidR="00423DE2" w:rsidRPr="00423DE2" w:rsidRDefault="009076C3" w:rsidP="00423DE2">
            <w:pPr>
              <w:ind w:firstLine="0"/>
            </w:pPr>
            <w:r>
              <w:t>Not null</w:t>
            </w:r>
          </w:p>
        </w:tc>
      </w:tr>
      <w:tr w:rsidR="00423DE2" w:rsidRPr="00423DE2" w14:paraId="4596A79F" w14:textId="77777777" w:rsidTr="00C32277">
        <w:trPr>
          <w:trHeight w:val="720"/>
        </w:trPr>
        <w:tc>
          <w:tcPr>
            <w:tcW w:w="938" w:type="dxa"/>
            <w:noWrap/>
            <w:hideMark/>
          </w:tcPr>
          <w:p w14:paraId="5E6E4627" w14:textId="6E14381A" w:rsidR="00423DE2" w:rsidRPr="00423DE2" w:rsidRDefault="00C32277" w:rsidP="00C32277">
            <w:pPr>
              <w:ind w:firstLine="0"/>
              <w:jc w:val="center"/>
            </w:pPr>
            <w:r>
              <w:t>11</w:t>
            </w:r>
          </w:p>
        </w:tc>
        <w:tc>
          <w:tcPr>
            <w:tcW w:w="2148" w:type="dxa"/>
            <w:noWrap/>
            <w:hideMark/>
          </w:tcPr>
          <w:p w14:paraId="47862A59" w14:textId="77777777" w:rsidR="00423DE2" w:rsidRPr="00423DE2" w:rsidRDefault="00423DE2" w:rsidP="00423DE2">
            <w:pPr>
              <w:ind w:firstLine="0"/>
            </w:pPr>
            <w:r w:rsidRPr="00423DE2">
              <w:t>Address</w:t>
            </w:r>
          </w:p>
        </w:tc>
        <w:tc>
          <w:tcPr>
            <w:tcW w:w="1906" w:type="dxa"/>
            <w:noWrap/>
            <w:hideMark/>
          </w:tcPr>
          <w:p w14:paraId="01136C8E" w14:textId="77777777" w:rsidR="00423DE2" w:rsidRPr="00423DE2" w:rsidRDefault="00423DE2" w:rsidP="00423DE2">
            <w:pPr>
              <w:ind w:firstLine="0"/>
            </w:pPr>
            <w:r w:rsidRPr="00423DE2">
              <w:t>nvarchar(255)</w:t>
            </w:r>
          </w:p>
        </w:tc>
        <w:tc>
          <w:tcPr>
            <w:tcW w:w="3786" w:type="dxa"/>
            <w:noWrap/>
            <w:hideMark/>
          </w:tcPr>
          <w:p w14:paraId="61383D5B" w14:textId="2965D148" w:rsidR="00423DE2" w:rsidRPr="00423DE2" w:rsidRDefault="009076C3" w:rsidP="00423DE2">
            <w:pPr>
              <w:ind w:firstLine="0"/>
            </w:pPr>
            <w:r>
              <w:t>Not null</w:t>
            </w:r>
          </w:p>
        </w:tc>
      </w:tr>
      <w:tr w:rsidR="00423DE2" w:rsidRPr="00423DE2" w14:paraId="0B4D2D3E" w14:textId="77777777" w:rsidTr="00C32277">
        <w:trPr>
          <w:trHeight w:val="720"/>
        </w:trPr>
        <w:tc>
          <w:tcPr>
            <w:tcW w:w="938" w:type="dxa"/>
            <w:noWrap/>
            <w:hideMark/>
          </w:tcPr>
          <w:p w14:paraId="3FA962B7" w14:textId="18B92A65" w:rsidR="00423DE2" w:rsidRPr="00423DE2" w:rsidRDefault="00C32277" w:rsidP="00C32277">
            <w:pPr>
              <w:ind w:firstLine="0"/>
              <w:jc w:val="center"/>
            </w:pPr>
            <w:r>
              <w:t>12</w:t>
            </w:r>
          </w:p>
        </w:tc>
        <w:tc>
          <w:tcPr>
            <w:tcW w:w="2148" w:type="dxa"/>
            <w:noWrap/>
            <w:hideMark/>
          </w:tcPr>
          <w:p w14:paraId="603CEC28" w14:textId="77777777" w:rsidR="00423DE2" w:rsidRPr="00423DE2" w:rsidRDefault="00423DE2" w:rsidP="00423DE2">
            <w:pPr>
              <w:ind w:firstLine="0"/>
            </w:pPr>
            <w:r w:rsidRPr="00423DE2">
              <w:t>IsDeleted</w:t>
            </w:r>
          </w:p>
        </w:tc>
        <w:tc>
          <w:tcPr>
            <w:tcW w:w="1906" w:type="dxa"/>
            <w:noWrap/>
            <w:hideMark/>
          </w:tcPr>
          <w:p w14:paraId="1C3CA708" w14:textId="77777777" w:rsidR="00423DE2" w:rsidRPr="00423DE2" w:rsidRDefault="00423DE2" w:rsidP="00423DE2">
            <w:pPr>
              <w:ind w:firstLine="0"/>
            </w:pPr>
            <w:r w:rsidRPr="00423DE2">
              <w:t>bit</w:t>
            </w:r>
          </w:p>
        </w:tc>
        <w:tc>
          <w:tcPr>
            <w:tcW w:w="3786" w:type="dxa"/>
            <w:noWrap/>
            <w:hideMark/>
          </w:tcPr>
          <w:p w14:paraId="5DE091FB" w14:textId="0FE03C52" w:rsidR="00423DE2" w:rsidRPr="00423DE2" w:rsidRDefault="009076C3" w:rsidP="009D63E8">
            <w:pPr>
              <w:keepNext/>
              <w:ind w:firstLine="0"/>
            </w:pPr>
            <w:r>
              <w:t>Not null</w:t>
            </w:r>
          </w:p>
        </w:tc>
      </w:tr>
    </w:tbl>
    <w:p w14:paraId="7CD5687C" w14:textId="2C83CC7C" w:rsidR="009D63E8" w:rsidRDefault="009D63E8">
      <w:pPr>
        <w:pStyle w:val="Caption"/>
      </w:pPr>
      <w:bookmarkStart w:id="206" w:name="_Toc167322132"/>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16</w:t>
      </w:r>
      <w:r w:rsidR="007859AF">
        <w:rPr>
          <w:noProof/>
        </w:rPr>
        <w:fldChar w:fldCharType="end"/>
      </w:r>
      <w:r>
        <w:t xml:space="preserve"> Bảng dữ liệu người dùng</w:t>
      </w:r>
      <w:bookmarkEnd w:id="206"/>
    </w:p>
    <w:p w14:paraId="31E85C4A" w14:textId="1F9D2CCD" w:rsidR="00C73B39" w:rsidRPr="006E1D87" w:rsidRDefault="00C73B39" w:rsidP="006E1D87">
      <w:pPr>
        <w:pStyle w:val="ListParagraph"/>
        <w:numPr>
          <w:ilvl w:val="0"/>
          <w:numId w:val="54"/>
        </w:numPr>
      </w:pPr>
      <w:r w:rsidRPr="006E1D87">
        <w:t>dbo.Vehicles</w:t>
      </w:r>
    </w:p>
    <w:p w14:paraId="3A295CF3" w14:textId="6DAF7124" w:rsidR="00C73B39" w:rsidRDefault="00C73B39" w:rsidP="00C03DAB">
      <w:pPr>
        <w:pStyle w:val="ListParagraph"/>
        <w:numPr>
          <w:ilvl w:val="0"/>
          <w:numId w:val="18"/>
        </w:numPr>
      </w:pPr>
      <w:r>
        <w:t>Lưu trữ phương tiện người dùng</w:t>
      </w:r>
    </w:p>
    <w:tbl>
      <w:tblPr>
        <w:tblStyle w:val="TableGrid"/>
        <w:tblW w:w="0" w:type="auto"/>
        <w:tblLook w:val="04A0" w:firstRow="1" w:lastRow="0" w:firstColumn="1" w:lastColumn="0" w:noHBand="0" w:noVBand="1"/>
      </w:tblPr>
      <w:tblGrid>
        <w:gridCol w:w="938"/>
        <w:gridCol w:w="2148"/>
        <w:gridCol w:w="1906"/>
        <w:gridCol w:w="3786"/>
      </w:tblGrid>
      <w:tr w:rsidR="00C73B39" w:rsidRPr="00C73B39" w14:paraId="393FC3E0" w14:textId="77777777" w:rsidTr="00C32277">
        <w:trPr>
          <w:trHeight w:val="720"/>
        </w:trPr>
        <w:tc>
          <w:tcPr>
            <w:tcW w:w="938" w:type="dxa"/>
            <w:noWrap/>
            <w:hideMark/>
          </w:tcPr>
          <w:p w14:paraId="6AD0537C" w14:textId="77777777" w:rsidR="00C73B39" w:rsidRPr="0039754D" w:rsidRDefault="00C73B39" w:rsidP="00C32277">
            <w:pPr>
              <w:ind w:firstLine="0"/>
              <w:jc w:val="center"/>
              <w:rPr>
                <w:b/>
              </w:rPr>
            </w:pPr>
            <w:r w:rsidRPr="0039754D">
              <w:rPr>
                <w:b/>
              </w:rPr>
              <w:t>STT</w:t>
            </w:r>
          </w:p>
        </w:tc>
        <w:tc>
          <w:tcPr>
            <w:tcW w:w="2148" w:type="dxa"/>
            <w:noWrap/>
            <w:hideMark/>
          </w:tcPr>
          <w:p w14:paraId="551FAD30" w14:textId="77777777" w:rsidR="00C73B39" w:rsidRPr="0039754D" w:rsidRDefault="00C73B39" w:rsidP="00C73B39">
            <w:pPr>
              <w:ind w:firstLine="0"/>
              <w:rPr>
                <w:b/>
              </w:rPr>
            </w:pPr>
            <w:r w:rsidRPr="0039754D">
              <w:rPr>
                <w:b/>
              </w:rPr>
              <w:t>Tên cột</w:t>
            </w:r>
          </w:p>
        </w:tc>
        <w:tc>
          <w:tcPr>
            <w:tcW w:w="1906" w:type="dxa"/>
            <w:noWrap/>
            <w:hideMark/>
          </w:tcPr>
          <w:p w14:paraId="3B43EF11" w14:textId="77777777" w:rsidR="00C73B39" w:rsidRPr="0039754D" w:rsidRDefault="00C73B39" w:rsidP="00C73B39">
            <w:pPr>
              <w:ind w:firstLine="0"/>
              <w:rPr>
                <w:b/>
              </w:rPr>
            </w:pPr>
            <w:r w:rsidRPr="0039754D">
              <w:rPr>
                <w:b/>
              </w:rPr>
              <w:t>Kiểu dữ liệu</w:t>
            </w:r>
          </w:p>
        </w:tc>
        <w:tc>
          <w:tcPr>
            <w:tcW w:w="3786" w:type="dxa"/>
            <w:noWrap/>
            <w:hideMark/>
          </w:tcPr>
          <w:p w14:paraId="383736D8" w14:textId="77777777" w:rsidR="00C73B39" w:rsidRPr="0039754D" w:rsidRDefault="00C73B39" w:rsidP="00C73B39">
            <w:pPr>
              <w:ind w:firstLine="0"/>
              <w:rPr>
                <w:b/>
              </w:rPr>
            </w:pPr>
            <w:r w:rsidRPr="0039754D">
              <w:rPr>
                <w:b/>
              </w:rPr>
              <w:t>Ràng buộc</w:t>
            </w:r>
          </w:p>
        </w:tc>
      </w:tr>
      <w:tr w:rsidR="00C73B39" w:rsidRPr="00C73B39" w14:paraId="6545153B" w14:textId="77777777" w:rsidTr="00C32277">
        <w:trPr>
          <w:trHeight w:val="720"/>
        </w:trPr>
        <w:tc>
          <w:tcPr>
            <w:tcW w:w="938" w:type="dxa"/>
            <w:noWrap/>
            <w:hideMark/>
          </w:tcPr>
          <w:p w14:paraId="5E4A462F" w14:textId="129C1C5E" w:rsidR="00C73B39" w:rsidRPr="00C73B39" w:rsidRDefault="00C32277" w:rsidP="00C32277">
            <w:pPr>
              <w:ind w:firstLine="0"/>
              <w:jc w:val="center"/>
            </w:pPr>
            <w:r>
              <w:t>1</w:t>
            </w:r>
          </w:p>
        </w:tc>
        <w:tc>
          <w:tcPr>
            <w:tcW w:w="2148" w:type="dxa"/>
            <w:noWrap/>
            <w:hideMark/>
          </w:tcPr>
          <w:p w14:paraId="627362CC" w14:textId="77777777" w:rsidR="00C73B39" w:rsidRPr="00C73B39" w:rsidRDefault="00C73B39" w:rsidP="00C73B39">
            <w:pPr>
              <w:ind w:firstLine="0"/>
            </w:pPr>
            <w:r w:rsidRPr="00C73B39">
              <w:t>Id</w:t>
            </w:r>
          </w:p>
        </w:tc>
        <w:tc>
          <w:tcPr>
            <w:tcW w:w="1906" w:type="dxa"/>
            <w:noWrap/>
            <w:hideMark/>
          </w:tcPr>
          <w:p w14:paraId="7FA21142" w14:textId="77777777" w:rsidR="00C73B39" w:rsidRPr="00C73B39" w:rsidRDefault="00C73B39" w:rsidP="00C73B39">
            <w:pPr>
              <w:ind w:firstLine="0"/>
            </w:pPr>
            <w:r w:rsidRPr="00C73B39">
              <w:t>uniqueidentifier</w:t>
            </w:r>
          </w:p>
        </w:tc>
        <w:tc>
          <w:tcPr>
            <w:tcW w:w="3786" w:type="dxa"/>
            <w:noWrap/>
            <w:hideMark/>
          </w:tcPr>
          <w:p w14:paraId="077D196D" w14:textId="7C5C642F" w:rsidR="00C73B39" w:rsidRPr="00C73B39" w:rsidRDefault="009076C3" w:rsidP="00C73B39">
            <w:pPr>
              <w:ind w:firstLine="0"/>
            </w:pPr>
            <w:r>
              <w:t>Null</w:t>
            </w:r>
          </w:p>
        </w:tc>
      </w:tr>
      <w:tr w:rsidR="00C73B39" w:rsidRPr="00C73B39" w14:paraId="4535E9B6" w14:textId="77777777" w:rsidTr="00C32277">
        <w:trPr>
          <w:trHeight w:val="720"/>
        </w:trPr>
        <w:tc>
          <w:tcPr>
            <w:tcW w:w="938" w:type="dxa"/>
            <w:noWrap/>
            <w:hideMark/>
          </w:tcPr>
          <w:p w14:paraId="264C5FD6" w14:textId="09F8F40E" w:rsidR="00C73B39" w:rsidRPr="00C73B39" w:rsidRDefault="00C32277" w:rsidP="00C32277">
            <w:pPr>
              <w:ind w:firstLine="0"/>
              <w:jc w:val="center"/>
            </w:pPr>
            <w:r>
              <w:t>2</w:t>
            </w:r>
          </w:p>
        </w:tc>
        <w:tc>
          <w:tcPr>
            <w:tcW w:w="2148" w:type="dxa"/>
            <w:noWrap/>
            <w:hideMark/>
          </w:tcPr>
          <w:p w14:paraId="5B0561B1" w14:textId="77777777" w:rsidR="00C73B39" w:rsidRPr="00C73B39" w:rsidRDefault="00C73B39" w:rsidP="00C73B39">
            <w:pPr>
              <w:ind w:firstLine="0"/>
            </w:pPr>
            <w:r w:rsidRPr="00C73B39">
              <w:t>CreatedAt</w:t>
            </w:r>
          </w:p>
        </w:tc>
        <w:tc>
          <w:tcPr>
            <w:tcW w:w="1906" w:type="dxa"/>
            <w:noWrap/>
            <w:hideMark/>
          </w:tcPr>
          <w:p w14:paraId="7881B20B" w14:textId="77777777" w:rsidR="00C73B39" w:rsidRPr="00C73B39" w:rsidRDefault="00C73B39" w:rsidP="00C73B39">
            <w:pPr>
              <w:ind w:firstLine="0"/>
            </w:pPr>
            <w:r w:rsidRPr="00C73B39">
              <w:t>datetime2(7)</w:t>
            </w:r>
          </w:p>
        </w:tc>
        <w:tc>
          <w:tcPr>
            <w:tcW w:w="3786" w:type="dxa"/>
            <w:noWrap/>
            <w:hideMark/>
          </w:tcPr>
          <w:p w14:paraId="22983BAC" w14:textId="5EA29818" w:rsidR="00C73B39" w:rsidRPr="00C73B39" w:rsidRDefault="009076C3" w:rsidP="00C73B39">
            <w:pPr>
              <w:ind w:firstLine="0"/>
            </w:pPr>
            <w:r>
              <w:t>Null</w:t>
            </w:r>
          </w:p>
        </w:tc>
      </w:tr>
      <w:tr w:rsidR="00C73B39" w:rsidRPr="00C73B39" w14:paraId="288BE5E3" w14:textId="77777777" w:rsidTr="00C32277">
        <w:trPr>
          <w:trHeight w:val="720"/>
        </w:trPr>
        <w:tc>
          <w:tcPr>
            <w:tcW w:w="938" w:type="dxa"/>
            <w:noWrap/>
            <w:hideMark/>
          </w:tcPr>
          <w:p w14:paraId="4053B5BF" w14:textId="2EB76F84" w:rsidR="00C73B39" w:rsidRPr="00C73B39" w:rsidRDefault="00C32277" w:rsidP="00C32277">
            <w:pPr>
              <w:ind w:firstLine="0"/>
              <w:jc w:val="center"/>
            </w:pPr>
            <w:r>
              <w:t>3</w:t>
            </w:r>
          </w:p>
        </w:tc>
        <w:tc>
          <w:tcPr>
            <w:tcW w:w="2148" w:type="dxa"/>
            <w:noWrap/>
            <w:hideMark/>
          </w:tcPr>
          <w:p w14:paraId="667036ED" w14:textId="77777777" w:rsidR="00C73B39" w:rsidRPr="00C73B39" w:rsidRDefault="00C73B39" w:rsidP="00C73B39">
            <w:pPr>
              <w:ind w:firstLine="0"/>
            </w:pPr>
            <w:r w:rsidRPr="00C73B39">
              <w:t>UpdatedAt</w:t>
            </w:r>
          </w:p>
        </w:tc>
        <w:tc>
          <w:tcPr>
            <w:tcW w:w="1906" w:type="dxa"/>
            <w:noWrap/>
            <w:hideMark/>
          </w:tcPr>
          <w:p w14:paraId="79F81A6E" w14:textId="77777777" w:rsidR="00C73B39" w:rsidRPr="00C73B39" w:rsidRDefault="00C73B39" w:rsidP="00C73B39">
            <w:pPr>
              <w:ind w:firstLine="0"/>
            </w:pPr>
            <w:r w:rsidRPr="00C73B39">
              <w:t>datetime2(7)</w:t>
            </w:r>
          </w:p>
        </w:tc>
        <w:tc>
          <w:tcPr>
            <w:tcW w:w="3786" w:type="dxa"/>
            <w:noWrap/>
            <w:hideMark/>
          </w:tcPr>
          <w:p w14:paraId="3E1AE339" w14:textId="231C6846" w:rsidR="00C73B39" w:rsidRPr="00C73B39" w:rsidRDefault="009076C3" w:rsidP="00C73B39">
            <w:pPr>
              <w:ind w:firstLine="0"/>
            </w:pPr>
            <w:r>
              <w:t>Null</w:t>
            </w:r>
          </w:p>
        </w:tc>
      </w:tr>
      <w:tr w:rsidR="00C73B39" w:rsidRPr="00C73B39" w14:paraId="685916B3" w14:textId="77777777" w:rsidTr="00C32277">
        <w:trPr>
          <w:trHeight w:val="720"/>
        </w:trPr>
        <w:tc>
          <w:tcPr>
            <w:tcW w:w="938" w:type="dxa"/>
            <w:noWrap/>
            <w:hideMark/>
          </w:tcPr>
          <w:p w14:paraId="19FF09B0" w14:textId="4E3DD7CB" w:rsidR="00C73B39" w:rsidRPr="00C73B39" w:rsidRDefault="00C32277" w:rsidP="00C32277">
            <w:pPr>
              <w:ind w:firstLine="0"/>
              <w:jc w:val="center"/>
            </w:pPr>
            <w:r>
              <w:t>4</w:t>
            </w:r>
          </w:p>
        </w:tc>
        <w:tc>
          <w:tcPr>
            <w:tcW w:w="2148" w:type="dxa"/>
            <w:noWrap/>
            <w:hideMark/>
          </w:tcPr>
          <w:p w14:paraId="68235EB5" w14:textId="77777777" w:rsidR="00C73B39" w:rsidRPr="00C73B39" w:rsidRDefault="00C73B39" w:rsidP="00C73B39">
            <w:pPr>
              <w:ind w:firstLine="0"/>
            </w:pPr>
            <w:r w:rsidRPr="00C73B39">
              <w:t>Type</w:t>
            </w:r>
          </w:p>
        </w:tc>
        <w:tc>
          <w:tcPr>
            <w:tcW w:w="1906" w:type="dxa"/>
            <w:noWrap/>
            <w:hideMark/>
          </w:tcPr>
          <w:p w14:paraId="2FF52151" w14:textId="77777777" w:rsidR="00C73B39" w:rsidRPr="00C73B39" w:rsidRDefault="00C73B39" w:rsidP="00C73B39">
            <w:pPr>
              <w:ind w:firstLine="0"/>
            </w:pPr>
            <w:r w:rsidRPr="00C73B39">
              <w:t>int</w:t>
            </w:r>
          </w:p>
        </w:tc>
        <w:tc>
          <w:tcPr>
            <w:tcW w:w="3786" w:type="dxa"/>
            <w:noWrap/>
            <w:hideMark/>
          </w:tcPr>
          <w:p w14:paraId="6A0BF8EA" w14:textId="570A9E09" w:rsidR="00C73B39" w:rsidRPr="00C73B39" w:rsidRDefault="009076C3" w:rsidP="00C73B39">
            <w:pPr>
              <w:ind w:firstLine="0"/>
            </w:pPr>
            <w:r>
              <w:t>Null</w:t>
            </w:r>
          </w:p>
        </w:tc>
      </w:tr>
      <w:tr w:rsidR="00C73B39" w:rsidRPr="00C73B39" w14:paraId="503715FA" w14:textId="77777777" w:rsidTr="00C32277">
        <w:trPr>
          <w:trHeight w:val="720"/>
        </w:trPr>
        <w:tc>
          <w:tcPr>
            <w:tcW w:w="938" w:type="dxa"/>
            <w:noWrap/>
            <w:hideMark/>
          </w:tcPr>
          <w:p w14:paraId="3CC8CE3C" w14:textId="358C7378" w:rsidR="00C73B39" w:rsidRPr="00C73B39" w:rsidRDefault="00C32277" w:rsidP="00C32277">
            <w:pPr>
              <w:ind w:firstLine="0"/>
              <w:jc w:val="center"/>
            </w:pPr>
            <w:r>
              <w:t>5</w:t>
            </w:r>
          </w:p>
        </w:tc>
        <w:tc>
          <w:tcPr>
            <w:tcW w:w="2148" w:type="dxa"/>
            <w:noWrap/>
            <w:hideMark/>
          </w:tcPr>
          <w:p w14:paraId="7E9C9B46" w14:textId="77777777" w:rsidR="00C73B39" w:rsidRPr="00C73B39" w:rsidRDefault="00C73B39" w:rsidP="00C73B39">
            <w:pPr>
              <w:ind w:firstLine="0"/>
            </w:pPr>
            <w:r w:rsidRPr="00C73B39">
              <w:t>LicensePlate</w:t>
            </w:r>
          </w:p>
        </w:tc>
        <w:tc>
          <w:tcPr>
            <w:tcW w:w="1906" w:type="dxa"/>
            <w:noWrap/>
            <w:hideMark/>
          </w:tcPr>
          <w:p w14:paraId="58FDD792" w14:textId="77777777" w:rsidR="00C73B39" w:rsidRPr="00C73B39" w:rsidRDefault="00C73B39" w:rsidP="00C73B39">
            <w:pPr>
              <w:ind w:firstLine="0"/>
            </w:pPr>
            <w:r w:rsidRPr="00C73B39">
              <w:t>nvarchar(255)</w:t>
            </w:r>
          </w:p>
        </w:tc>
        <w:tc>
          <w:tcPr>
            <w:tcW w:w="3786" w:type="dxa"/>
            <w:noWrap/>
            <w:hideMark/>
          </w:tcPr>
          <w:p w14:paraId="1D43E1B8" w14:textId="7C6072A6" w:rsidR="00C73B39" w:rsidRPr="00C73B39" w:rsidRDefault="009076C3" w:rsidP="00C73B39">
            <w:pPr>
              <w:ind w:firstLine="0"/>
            </w:pPr>
            <w:r>
              <w:t>Not null</w:t>
            </w:r>
          </w:p>
        </w:tc>
      </w:tr>
      <w:tr w:rsidR="00C73B39" w:rsidRPr="00C73B39" w14:paraId="627A2767" w14:textId="77777777" w:rsidTr="00C32277">
        <w:trPr>
          <w:trHeight w:val="720"/>
        </w:trPr>
        <w:tc>
          <w:tcPr>
            <w:tcW w:w="938" w:type="dxa"/>
            <w:noWrap/>
            <w:hideMark/>
          </w:tcPr>
          <w:p w14:paraId="6C52F242" w14:textId="68368B92" w:rsidR="00C73B39" w:rsidRPr="00C73B39" w:rsidRDefault="00C32277" w:rsidP="00C32277">
            <w:pPr>
              <w:ind w:firstLine="0"/>
              <w:jc w:val="center"/>
            </w:pPr>
            <w:r>
              <w:t>6</w:t>
            </w:r>
          </w:p>
        </w:tc>
        <w:tc>
          <w:tcPr>
            <w:tcW w:w="2148" w:type="dxa"/>
            <w:noWrap/>
            <w:hideMark/>
          </w:tcPr>
          <w:p w14:paraId="4524B108" w14:textId="77777777" w:rsidR="00C73B39" w:rsidRPr="00C73B39" w:rsidRDefault="00C73B39" w:rsidP="00C73B39">
            <w:pPr>
              <w:ind w:firstLine="0"/>
            </w:pPr>
            <w:r w:rsidRPr="00C73B39">
              <w:t>Color</w:t>
            </w:r>
          </w:p>
        </w:tc>
        <w:tc>
          <w:tcPr>
            <w:tcW w:w="1906" w:type="dxa"/>
            <w:noWrap/>
            <w:hideMark/>
          </w:tcPr>
          <w:p w14:paraId="2BA85ED8" w14:textId="77777777" w:rsidR="00C73B39" w:rsidRPr="00C73B39" w:rsidRDefault="00C73B39" w:rsidP="00C73B39">
            <w:pPr>
              <w:ind w:firstLine="0"/>
            </w:pPr>
            <w:r w:rsidRPr="00C73B39">
              <w:t>nvarchar(255)</w:t>
            </w:r>
          </w:p>
        </w:tc>
        <w:tc>
          <w:tcPr>
            <w:tcW w:w="3786" w:type="dxa"/>
            <w:noWrap/>
            <w:hideMark/>
          </w:tcPr>
          <w:p w14:paraId="754B3D43" w14:textId="013FAC64" w:rsidR="00C73B39" w:rsidRPr="00C73B39" w:rsidRDefault="009076C3" w:rsidP="00C73B39">
            <w:pPr>
              <w:ind w:firstLine="0"/>
            </w:pPr>
            <w:r>
              <w:t>Not null</w:t>
            </w:r>
          </w:p>
        </w:tc>
      </w:tr>
      <w:tr w:rsidR="00C73B39" w:rsidRPr="00C73B39" w14:paraId="532EB983" w14:textId="77777777" w:rsidTr="00C32277">
        <w:trPr>
          <w:trHeight w:val="720"/>
        </w:trPr>
        <w:tc>
          <w:tcPr>
            <w:tcW w:w="938" w:type="dxa"/>
            <w:noWrap/>
            <w:hideMark/>
          </w:tcPr>
          <w:p w14:paraId="03468233" w14:textId="0F955D19" w:rsidR="00C73B39" w:rsidRPr="00C73B39" w:rsidRDefault="00C32277" w:rsidP="00C32277">
            <w:pPr>
              <w:ind w:firstLine="0"/>
              <w:jc w:val="center"/>
            </w:pPr>
            <w:r>
              <w:t>7</w:t>
            </w:r>
          </w:p>
        </w:tc>
        <w:tc>
          <w:tcPr>
            <w:tcW w:w="2148" w:type="dxa"/>
            <w:noWrap/>
            <w:hideMark/>
          </w:tcPr>
          <w:p w14:paraId="42FD8198" w14:textId="77777777" w:rsidR="00C73B39" w:rsidRPr="00C73B39" w:rsidRDefault="00C73B39" w:rsidP="00C73B39">
            <w:pPr>
              <w:ind w:firstLine="0"/>
            </w:pPr>
            <w:r w:rsidRPr="00C73B39">
              <w:t>CustomerId</w:t>
            </w:r>
          </w:p>
        </w:tc>
        <w:tc>
          <w:tcPr>
            <w:tcW w:w="1906" w:type="dxa"/>
            <w:noWrap/>
            <w:hideMark/>
          </w:tcPr>
          <w:p w14:paraId="12617E5D" w14:textId="77777777" w:rsidR="00C73B39" w:rsidRPr="00C73B39" w:rsidRDefault="00C73B39" w:rsidP="00C73B39">
            <w:pPr>
              <w:ind w:firstLine="0"/>
            </w:pPr>
            <w:r w:rsidRPr="00C73B39">
              <w:t>uniqueidentifier</w:t>
            </w:r>
          </w:p>
        </w:tc>
        <w:tc>
          <w:tcPr>
            <w:tcW w:w="3786" w:type="dxa"/>
            <w:noWrap/>
            <w:hideMark/>
          </w:tcPr>
          <w:p w14:paraId="41396D9B" w14:textId="35982A61" w:rsidR="00C73B39" w:rsidRPr="00C73B39" w:rsidRDefault="009076C3" w:rsidP="00C73B39">
            <w:pPr>
              <w:ind w:firstLine="0"/>
            </w:pPr>
            <w:r>
              <w:t>Not null</w:t>
            </w:r>
          </w:p>
        </w:tc>
      </w:tr>
      <w:tr w:rsidR="00C73B39" w:rsidRPr="00C73B39" w14:paraId="267748C0" w14:textId="77777777" w:rsidTr="00C32277">
        <w:trPr>
          <w:trHeight w:val="720"/>
        </w:trPr>
        <w:tc>
          <w:tcPr>
            <w:tcW w:w="938" w:type="dxa"/>
            <w:noWrap/>
            <w:hideMark/>
          </w:tcPr>
          <w:p w14:paraId="428FA723" w14:textId="702141A0" w:rsidR="00C73B39" w:rsidRPr="00C73B39" w:rsidRDefault="00C32277" w:rsidP="00C32277">
            <w:pPr>
              <w:ind w:firstLine="0"/>
              <w:jc w:val="center"/>
            </w:pPr>
            <w:r>
              <w:t>8</w:t>
            </w:r>
          </w:p>
        </w:tc>
        <w:tc>
          <w:tcPr>
            <w:tcW w:w="2148" w:type="dxa"/>
            <w:noWrap/>
            <w:hideMark/>
          </w:tcPr>
          <w:p w14:paraId="1C0BCDAC" w14:textId="77777777" w:rsidR="00C73B39" w:rsidRPr="00C73B39" w:rsidRDefault="00C73B39" w:rsidP="00C73B39">
            <w:pPr>
              <w:ind w:firstLine="0"/>
            </w:pPr>
            <w:r w:rsidRPr="00C73B39">
              <w:t>IsDeleted</w:t>
            </w:r>
          </w:p>
        </w:tc>
        <w:tc>
          <w:tcPr>
            <w:tcW w:w="1906" w:type="dxa"/>
            <w:noWrap/>
            <w:hideMark/>
          </w:tcPr>
          <w:p w14:paraId="0BDDFECD" w14:textId="77777777" w:rsidR="00C73B39" w:rsidRPr="00C73B39" w:rsidRDefault="00C73B39" w:rsidP="00C73B39">
            <w:pPr>
              <w:ind w:firstLine="0"/>
            </w:pPr>
            <w:r w:rsidRPr="00C73B39">
              <w:t>bit</w:t>
            </w:r>
          </w:p>
        </w:tc>
        <w:tc>
          <w:tcPr>
            <w:tcW w:w="3786" w:type="dxa"/>
            <w:noWrap/>
            <w:hideMark/>
          </w:tcPr>
          <w:p w14:paraId="5E84C49B" w14:textId="43E27C73" w:rsidR="00C73B39" w:rsidRPr="00C73B39" w:rsidRDefault="009076C3" w:rsidP="009D63E8">
            <w:pPr>
              <w:keepNext/>
              <w:ind w:firstLine="0"/>
            </w:pPr>
            <w:r>
              <w:t>Not null</w:t>
            </w:r>
          </w:p>
        </w:tc>
      </w:tr>
    </w:tbl>
    <w:p w14:paraId="1FE9F6D8" w14:textId="775CEE54" w:rsidR="00C73B39" w:rsidRPr="00423DE2" w:rsidRDefault="009D63E8" w:rsidP="009D63E8">
      <w:pPr>
        <w:pStyle w:val="Caption"/>
      </w:pPr>
      <w:bookmarkStart w:id="207" w:name="_Toc167322133"/>
      <w:r>
        <w:t xml:space="preserve">Bảng </w:t>
      </w:r>
      <w:r w:rsidR="007859AF">
        <w:fldChar w:fldCharType="begin"/>
      </w:r>
      <w:r w:rsidR="007859AF">
        <w:instrText xml:space="preserve"> STYLEREF 1 \s </w:instrText>
      </w:r>
      <w:r w:rsidR="007859AF">
        <w:fldChar w:fldCharType="separate"/>
      </w:r>
      <w:r>
        <w:rPr>
          <w:noProof/>
        </w:rPr>
        <w:t>3</w:t>
      </w:r>
      <w:r w:rsidR="007859AF">
        <w:rPr>
          <w:noProof/>
        </w:rPr>
        <w:fldChar w:fldCharType="end"/>
      </w:r>
      <w:r>
        <w:noBreakHyphen/>
      </w:r>
      <w:r w:rsidR="007859AF">
        <w:fldChar w:fldCharType="begin"/>
      </w:r>
      <w:r w:rsidR="007859AF">
        <w:instrText xml:space="preserve"> SEQ Bảng \* ARABIC \s 1 </w:instrText>
      </w:r>
      <w:r w:rsidR="007859AF">
        <w:fldChar w:fldCharType="separate"/>
      </w:r>
      <w:r>
        <w:rPr>
          <w:noProof/>
        </w:rPr>
        <w:t>17</w:t>
      </w:r>
      <w:r w:rsidR="007859AF">
        <w:rPr>
          <w:noProof/>
        </w:rPr>
        <w:fldChar w:fldCharType="end"/>
      </w:r>
      <w:r>
        <w:t xml:space="preserve"> Bảng dữ liệu phương tiện</w:t>
      </w:r>
      <w:bookmarkEnd w:id="207"/>
    </w:p>
    <w:p w14:paraId="6E273DEA" w14:textId="4EDD9FCF" w:rsidR="004871E5" w:rsidRDefault="004871E5">
      <w:pPr>
        <w:spacing w:before="0" w:line="240" w:lineRule="auto"/>
        <w:ind w:firstLine="0"/>
        <w:jc w:val="left"/>
      </w:pPr>
      <w:r>
        <w:lastRenderedPageBreak/>
        <w:br w:type="page"/>
      </w:r>
    </w:p>
    <w:p w14:paraId="4C0DD5C3" w14:textId="29F711C0" w:rsidR="004871E5" w:rsidRPr="004871E5" w:rsidRDefault="004871E5" w:rsidP="004871E5">
      <w:pPr>
        <w:pStyle w:val="Heading1"/>
      </w:pPr>
      <w:r>
        <w:lastRenderedPageBreak/>
        <w:t xml:space="preserve"> </w:t>
      </w:r>
      <w:bookmarkStart w:id="208" w:name="_Toc511117938"/>
      <w:bookmarkStart w:id="209" w:name="_Toc167279572"/>
      <w:r>
        <w:t xml:space="preserve">KẾT QUẢ CÀI ĐẶT, THỬ NGHIỆM </w:t>
      </w:r>
      <w:r>
        <w:br/>
        <w:t>HOẶC KẾT QUẢ NGHIÊN CỨU</w:t>
      </w:r>
      <w:bookmarkEnd w:id="208"/>
      <w:bookmarkEnd w:id="209"/>
    </w:p>
    <w:p w14:paraId="1A435A4F" w14:textId="26A84373" w:rsidR="007347CD" w:rsidRDefault="005C6B32" w:rsidP="005C6B32">
      <w:pPr>
        <w:pStyle w:val="Heading2"/>
      </w:pPr>
      <w:bookmarkStart w:id="210" w:name="_Toc167279573"/>
      <w:r>
        <w:t>Xây dựng ứng dụng</w:t>
      </w:r>
      <w:bookmarkEnd w:id="210"/>
    </w:p>
    <w:p w14:paraId="47660B92" w14:textId="5558DC78" w:rsidR="005C6B32" w:rsidRDefault="004C3A61" w:rsidP="00CE5DD0">
      <w:pPr>
        <w:pStyle w:val="Heading2"/>
      </w:pPr>
      <w:bookmarkStart w:id="211" w:name="_Toc167279574"/>
      <w:r>
        <w:t>Đăng nhập hệ thống</w:t>
      </w:r>
      <w:bookmarkEnd w:id="211"/>
    </w:p>
    <w:p w14:paraId="30D6CB0A" w14:textId="0011FFC1" w:rsidR="005C6B32" w:rsidRDefault="005C6B32" w:rsidP="005C6B32">
      <w:r>
        <w:t>Khi truy cập hệ thống cần có tài khoản được cung cấp và sử dụng tài khoản đó để đăng nhập tại màn hình đăng nhập</w:t>
      </w:r>
    </w:p>
    <w:p w14:paraId="061460B0" w14:textId="77777777" w:rsidR="007F126B" w:rsidRDefault="00CE5DD0" w:rsidP="007F126B">
      <w:pPr>
        <w:keepNext/>
      </w:pPr>
      <w:r>
        <w:rPr>
          <w:noProof/>
        </w:rPr>
        <w:drawing>
          <wp:inline distT="0" distB="0" distL="0" distR="0" wp14:anchorId="70D2FFA7" wp14:editId="131C7C4C">
            <wp:extent cx="5580380" cy="25292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529205"/>
                    </a:xfrm>
                    <a:prstGeom prst="rect">
                      <a:avLst/>
                    </a:prstGeom>
                  </pic:spPr>
                </pic:pic>
              </a:graphicData>
            </a:graphic>
          </wp:inline>
        </w:drawing>
      </w:r>
    </w:p>
    <w:p w14:paraId="16EC3DF8" w14:textId="052D7AC1" w:rsidR="005C6B32" w:rsidRPr="007F126B" w:rsidRDefault="007F126B" w:rsidP="007F126B">
      <w:pPr>
        <w:pStyle w:val="Caption"/>
        <w:rPr>
          <w:sz w:val="24"/>
        </w:rPr>
      </w:pPr>
      <w:bookmarkStart w:id="212" w:name="_Toc167322104"/>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w:t>
      </w:r>
      <w:r w:rsidR="001E131C">
        <w:rPr>
          <w:sz w:val="24"/>
        </w:rPr>
        <w:fldChar w:fldCharType="end"/>
      </w:r>
      <w:del w:id="213"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w:delText>
        </w:r>
        <w:r w:rsidR="00A024B1" w:rsidDel="00A024B1">
          <w:rPr>
            <w:sz w:val="24"/>
          </w:rPr>
          <w:fldChar w:fldCharType="end"/>
        </w:r>
      </w:del>
      <w:r w:rsidRPr="007F126B">
        <w:rPr>
          <w:sz w:val="24"/>
        </w:rPr>
        <w:t xml:space="preserve"> Màn hình đăng nhập</w:t>
      </w:r>
      <w:bookmarkEnd w:id="212"/>
    </w:p>
    <w:p w14:paraId="46D92D0D" w14:textId="4E66E9CE" w:rsidR="00CE5DD0" w:rsidRDefault="004C3A61" w:rsidP="004C3A61">
      <w:pPr>
        <w:pStyle w:val="Heading2"/>
      </w:pPr>
      <w:bookmarkStart w:id="214" w:name="_Toc167279575"/>
      <w:r>
        <w:t>Quản lý khu trọ</w:t>
      </w:r>
      <w:bookmarkEnd w:id="214"/>
    </w:p>
    <w:p w14:paraId="14B16353" w14:textId="4268D20E" w:rsidR="004C3A61" w:rsidRDefault="004C3A61" w:rsidP="004C3A61">
      <w:pPr>
        <w:pStyle w:val="ListParagraph"/>
        <w:numPr>
          <w:ilvl w:val="0"/>
          <w:numId w:val="55"/>
        </w:numPr>
      </w:pPr>
      <w:r>
        <w:t>Danh sách khu trọ</w:t>
      </w:r>
    </w:p>
    <w:p w14:paraId="743C251D" w14:textId="3FBB1E71" w:rsidR="004C3A61" w:rsidRDefault="007F126B" w:rsidP="004C3A61">
      <w:r>
        <w:t>Màn hình danh sách các khu trọ mà người dùng đang quản lý</w:t>
      </w:r>
    </w:p>
    <w:p w14:paraId="42108B0D" w14:textId="77777777" w:rsidR="007F126B" w:rsidRDefault="004C3A61" w:rsidP="007F126B">
      <w:pPr>
        <w:keepNext/>
      </w:pPr>
      <w:r>
        <w:rPr>
          <w:noProof/>
        </w:rPr>
        <w:lastRenderedPageBreak/>
        <w:drawing>
          <wp:inline distT="0" distB="0" distL="0" distR="0" wp14:anchorId="5222D3F2" wp14:editId="4800B3AF">
            <wp:extent cx="5580380" cy="2555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2555875"/>
                    </a:xfrm>
                    <a:prstGeom prst="rect">
                      <a:avLst/>
                    </a:prstGeom>
                  </pic:spPr>
                </pic:pic>
              </a:graphicData>
            </a:graphic>
          </wp:inline>
        </w:drawing>
      </w:r>
    </w:p>
    <w:p w14:paraId="5C9C24DF" w14:textId="2A112B6F" w:rsidR="004C3A61" w:rsidRPr="007F126B" w:rsidRDefault="007F126B" w:rsidP="007F126B">
      <w:pPr>
        <w:pStyle w:val="Caption"/>
        <w:rPr>
          <w:sz w:val="24"/>
        </w:rPr>
      </w:pPr>
      <w:bookmarkStart w:id="215" w:name="_Toc167322105"/>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2</w:t>
      </w:r>
      <w:r w:rsidR="001E131C">
        <w:rPr>
          <w:sz w:val="24"/>
        </w:rPr>
        <w:fldChar w:fldCharType="end"/>
      </w:r>
      <w:del w:id="216"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2</w:delText>
        </w:r>
        <w:r w:rsidR="00A024B1" w:rsidDel="00A024B1">
          <w:rPr>
            <w:sz w:val="24"/>
          </w:rPr>
          <w:fldChar w:fldCharType="end"/>
        </w:r>
      </w:del>
      <w:r w:rsidRPr="007F126B">
        <w:rPr>
          <w:sz w:val="24"/>
        </w:rPr>
        <w:t xml:space="preserve"> Màn hình danh sách khu trọ</w:t>
      </w:r>
      <w:bookmarkEnd w:id="215"/>
    </w:p>
    <w:p w14:paraId="5DFA1564" w14:textId="304C2784" w:rsidR="004C3A61" w:rsidRDefault="004C3A61" w:rsidP="004C3A61">
      <w:pPr>
        <w:pStyle w:val="ListParagraph"/>
        <w:numPr>
          <w:ilvl w:val="0"/>
          <w:numId w:val="55"/>
        </w:numPr>
      </w:pPr>
      <w:r>
        <w:t>Thêm mới khu trọ</w:t>
      </w:r>
    </w:p>
    <w:p w14:paraId="7494BE67" w14:textId="447AFF38" w:rsidR="004C3A61" w:rsidRDefault="004C3A61" w:rsidP="004C3A61">
      <w:r>
        <w:t>Cửa sổ thêm mới khu trọ, người sử dụng nhập thông tin khu trọ</w:t>
      </w:r>
    </w:p>
    <w:p w14:paraId="3F2BE1E1" w14:textId="77777777" w:rsidR="007F126B" w:rsidRDefault="004C3A61" w:rsidP="007F126B">
      <w:pPr>
        <w:keepNext/>
      </w:pPr>
      <w:r>
        <w:rPr>
          <w:noProof/>
        </w:rPr>
        <w:drawing>
          <wp:inline distT="0" distB="0" distL="0" distR="0" wp14:anchorId="5918891A" wp14:editId="22444F03">
            <wp:extent cx="5580380" cy="25374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537460"/>
                    </a:xfrm>
                    <a:prstGeom prst="rect">
                      <a:avLst/>
                    </a:prstGeom>
                  </pic:spPr>
                </pic:pic>
              </a:graphicData>
            </a:graphic>
          </wp:inline>
        </w:drawing>
      </w:r>
    </w:p>
    <w:p w14:paraId="02E273A4" w14:textId="311B9408" w:rsidR="004C3A61" w:rsidRPr="007F126B" w:rsidRDefault="007F126B" w:rsidP="007F126B">
      <w:pPr>
        <w:pStyle w:val="Caption"/>
        <w:rPr>
          <w:sz w:val="24"/>
        </w:rPr>
      </w:pPr>
      <w:bookmarkStart w:id="217" w:name="_Toc167322106"/>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3</w:t>
      </w:r>
      <w:r w:rsidR="001E131C">
        <w:rPr>
          <w:sz w:val="24"/>
        </w:rPr>
        <w:fldChar w:fldCharType="end"/>
      </w:r>
      <w:del w:id="218"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3</w:delText>
        </w:r>
        <w:r w:rsidR="00A024B1" w:rsidDel="00A024B1">
          <w:rPr>
            <w:sz w:val="24"/>
          </w:rPr>
          <w:fldChar w:fldCharType="end"/>
        </w:r>
      </w:del>
      <w:r w:rsidRPr="007F126B">
        <w:rPr>
          <w:sz w:val="24"/>
        </w:rPr>
        <w:t xml:space="preserve"> Màn hình thêm mới khu trọ</w:t>
      </w:r>
      <w:bookmarkEnd w:id="217"/>
    </w:p>
    <w:p w14:paraId="17007A5E" w14:textId="1D295ABD" w:rsidR="004C3A61" w:rsidRDefault="007F126B" w:rsidP="007F126B">
      <w:pPr>
        <w:pStyle w:val="Heading2"/>
      </w:pPr>
      <w:bookmarkStart w:id="219" w:name="_Toc167279576"/>
      <w:r>
        <w:t>Quản lý phòng trọ</w:t>
      </w:r>
      <w:bookmarkEnd w:id="219"/>
    </w:p>
    <w:p w14:paraId="3C9496A6" w14:textId="7F5656B3" w:rsidR="004C3A61" w:rsidRDefault="004C3A61" w:rsidP="004C3A61">
      <w:r>
        <w:t>Danh sách phòng trọ</w:t>
      </w:r>
    </w:p>
    <w:p w14:paraId="26254860" w14:textId="3E490732" w:rsidR="004C3A61" w:rsidRDefault="004C3A61" w:rsidP="004C3A61">
      <w:r>
        <w:t>Hệ thống hiển thị danh sách các phòng trọ và các thông tin cơ bản của phòng trọ như giá tiền, tình trạng phòng</w:t>
      </w:r>
    </w:p>
    <w:p w14:paraId="421015FF" w14:textId="77777777" w:rsidR="007F126B" w:rsidRDefault="004C3A61" w:rsidP="007F126B">
      <w:pPr>
        <w:keepNext/>
      </w:pPr>
      <w:r>
        <w:rPr>
          <w:noProof/>
        </w:rPr>
        <w:lastRenderedPageBreak/>
        <w:drawing>
          <wp:inline distT="0" distB="0" distL="0" distR="0" wp14:anchorId="1599EF8E" wp14:editId="64EDDF2F">
            <wp:extent cx="5580380" cy="2562860"/>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562860"/>
                    </a:xfrm>
                    <a:prstGeom prst="rect">
                      <a:avLst/>
                    </a:prstGeom>
                  </pic:spPr>
                </pic:pic>
              </a:graphicData>
            </a:graphic>
          </wp:inline>
        </w:drawing>
      </w:r>
    </w:p>
    <w:p w14:paraId="098B40FE" w14:textId="649F1862" w:rsidR="004C3A61" w:rsidRPr="007F126B" w:rsidRDefault="007F126B" w:rsidP="007F126B">
      <w:pPr>
        <w:pStyle w:val="Caption"/>
        <w:rPr>
          <w:sz w:val="24"/>
        </w:rPr>
      </w:pPr>
      <w:bookmarkStart w:id="220" w:name="_Toc167322107"/>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4</w:t>
      </w:r>
      <w:r w:rsidR="001E131C">
        <w:rPr>
          <w:sz w:val="24"/>
        </w:rPr>
        <w:fldChar w:fldCharType="end"/>
      </w:r>
      <w:del w:id="221"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4</w:delText>
        </w:r>
        <w:r w:rsidR="00A024B1" w:rsidDel="00A024B1">
          <w:rPr>
            <w:sz w:val="24"/>
          </w:rPr>
          <w:fldChar w:fldCharType="end"/>
        </w:r>
      </w:del>
      <w:r>
        <w:rPr>
          <w:sz w:val="24"/>
        </w:rPr>
        <w:t xml:space="preserve"> Màn hình danh sách phòng trọ</w:t>
      </w:r>
      <w:bookmarkEnd w:id="220"/>
    </w:p>
    <w:p w14:paraId="56886248" w14:textId="77777777" w:rsidR="004C3A61" w:rsidRDefault="004C3A61" w:rsidP="004C3A61"/>
    <w:p w14:paraId="1497FEC5" w14:textId="276A1EF0" w:rsidR="004C3A61" w:rsidRDefault="004C3A61" w:rsidP="004C3A61">
      <w:r>
        <w:t>Thêm mới phòng trọ</w:t>
      </w:r>
    </w:p>
    <w:p w14:paraId="0A48D6EE" w14:textId="7E545464" w:rsidR="004C3A61" w:rsidRDefault="004C3A61" w:rsidP="004C3A61">
      <w:r>
        <w:t>Màn hình để người sử dụng nhập thông tin phòng trọ</w:t>
      </w:r>
    </w:p>
    <w:p w14:paraId="42517C9F" w14:textId="77777777" w:rsidR="007F126B" w:rsidRDefault="004C3A61" w:rsidP="007F126B">
      <w:pPr>
        <w:keepNext/>
      </w:pPr>
      <w:r>
        <w:rPr>
          <w:noProof/>
        </w:rPr>
        <w:drawing>
          <wp:inline distT="0" distB="0" distL="0" distR="0" wp14:anchorId="56DDBEE2" wp14:editId="56149C25">
            <wp:extent cx="5580380" cy="25552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555240"/>
                    </a:xfrm>
                    <a:prstGeom prst="rect">
                      <a:avLst/>
                    </a:prstGeom>
                  </pic:spPr>
                </pic:pic>
              </a:graphicData>
            </a:graphic>
          </wp:inline>
        </w:drawing>
      </w:r>
    </w:p>
    <w:p w14:paraId="4BCFCF66" w14:textId="5A1659B1" w:rsidR="004C3A61" w:rsidRPr="007F126B" w:rsidRDefault="007F126B" w:rsidP="007F126B">
      <w:pPr>
        <w:pStyle w:val="Caption"/>
        <w:rPr>
          <w:sz w:val="24"/>
        </w:rPr>
      </w:pPr>
      <w:bookmarkStart w:id="222" w:name="_Toc167322108"/>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5</w:t>
      </w:r>
      <w:r w:rsidR="001E131C">
        <w:rPr>
          <w:sz w:val="24"/>
        </w:rPr>
        <w:fldChar w:fldCharType="end"/>
      </w:r>
      <w:del w:id="223"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5</w:delText>
        </w:r>
        <w:r w:rsidR="00A024B1" w:rsidDel="00A024B1">
          <w:rPr>
            <w:sz w:val="24"/>
          </w:rPr>
          <w:fldChar w:fldCharType="end"/>
        </w:r>
      </w:del>
      <w:r w:rsidRPr="007F126B">
        <w:rPr>
          <w:sz w:val="24"/>
        </w:rPr>
        <w:t xml:space="preserve"> Màn hình thêm mới phòng trọ</w:t>
      </w:r>
      <w:bookmarkEnd w:id="222"/>
    </w:p>
    <w:p w14:paraId="6FB71E9D" w14:textId="3F26637B" w:rsidR="004C3A61" w:rsidRDefault="007F126B" w:rsidP="007F126B">
      <w:pPr>
        <w:pStyle w:val="Heading2"/>
      </w:pPr>
      <w:bookmarkStart w:id="224" w:name="_Toc167279577"/>
      <w:r>
        <w:t>Quản lý hợp đồng</w:t>
      </w:r>
      <w:bookmarkEnd w:id="224"/>
    </w:p>
    <w:p w14:paraId="2713D6DB" w14:textId="1ACCE702" w:rsidR="007F126B" w:rsidRDefault="007F126B" w:rsidP="004C3A61">
      <w:r>
        <w:t>Màn hình danh sách hợp đồng đã lưu trữ</w:t>
      </w:r>
    </w:p>
    <w:p w14:paraId="1D048898" w14:textId="77777777" w:rsidR="007F126B" w:rsidRDefault="007F126B" w:rsidP="007F126B">
      <w:pPr>
        <w:keepNext/>
      </w:pPr>
      <w:r>
        <w:rPr>
          <w:noProof/>
        </w:rPr>
        <w:lastRenderedPageBreak/>
        <w:drawing>
          <wp:inline distT="0" distB="0" distL="0" distR="0" wp14:anchorId="7637881B" wp14:editId="4B979756">
            <wp:extent cx="5580380" cy="255397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553970"/>
                    </a:xfrm>
                    <a:prstGeom prst="rect">
                      <a:avLst/>
                    </a:prstGeom>
                  </pic:spPr>
                </pic:pic>
              </a:graphicData>
            </a:graphic>
          </wp:inline>
        </w:drawing>
      </w:r>
    </w:p>
    <w:p w14:paraId="3B17CAD3" w14:textId="3790028F" w:rsidR="007F126B" w:rsidRPr="007F126B" w:rsidRDefault="007F126B" w:rsidP="007F126B">
      <w:pPr>
        <w:pStyle w:val="Caption"/>
        <w:rPr>
          <w:sz w:val="24"/>
        </w:rPr>
      </w:pPr>
      <w:bookmarkStart w:id="225" w:name="_Toc167322109"/>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6</w:t>
      </w:r>
      <w:r w:rsidR="001E131C">
        <w:rPr>
          <w:sz w:val="24"/>
        </w:rPr>
        <w:fldChar w:fldCharType="end"/>
      </w:r>
      <w:del w:id="226"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6</w:delText>
        </w:r>
        <w:r w:rsidR="00A024B1" w:rsidDel="00A024B1">
          <w:rPr>
            <w:sz w:val="24"/>
          </w:rPr>
          <w:fldChar w:fldCharType="end"/>
        </w:r>
      </w:del>
      <w:r w:rsidRPr="007F126B">
        <w:rPr>
          <w:sz w:val="24"/>
        </w:rPr>
        <w:t xml:space="preserve"> Màn hình danh sách hợp đồng</w:t>
      </w:r>
      <w:bookmarkEnd w:id="225"/>
    </w:p>
    <w:p w14:paraId="1195A14D" w14:textId="3F2A8F0E" w:rsidR="007F126B" w:rsidRDefault="007F126B" w:rsidP="004C3A61">
      <w:r>
        <w:t>Màn hình thêm mới hợp đồng</w:t>
      </w:r>
    </w:p>
    <w:p w14:paraId="16F2F359" w14:textId="77777777" w:rsidR="007F126B" w:rsidRDefault="007F126B" w:rsidP="007F126B">
      <w:pPr>
        <w:keepNext/>
      </w:pPr>
      <w:r>
        <w:rPr>
          <w:noProof/>
        </w:rPr>
        <w:drawing>
          <wp:inline distT="0" distB="0" distL="0" distR="0" wp14:anchorId="2050E045" wp14:editId="364FCA70">
            <wp:extent cx="5580380" cy="25419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41905"/>
                    </a:xfrm>
                    <a:prstGeom prst="rect">
                      <a:avLst/>
                    </a:prstGeom>
                  </pic:spPr>
                </pic:pic>
              </a:graphicData>
            </a:graphic>
          </wp:inline>
        </w:drawing>
      </w:r>
    </w:p>
    <w:p w14:paraId="7CF431E1" w14:textId="7D93B89A" w:rsidR="007F126B" w:rsidRPr="007F126B" w:rsidRDefault="007F126B" w:rsidP="007F126B">
      <w:pPr>
        <w:pStyle w:val="Caption"/>
        <w:rPr>
          <w:sz w:val="24"/>
        </w:rPr>
      </w:pPr>
      <w:bookmarkStart w:id="227" w:name="_Toc167322110"/>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7</w:t>
      </w:r>
      <w:r w:rsidR="001E131C">
        <w:rPr>
          <w:sz w:val="24"/>
        </w:rPr>
        <w:fldChar w:fldCharType="end"/>
      </w:r>
      <w:del w:id="228"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7</w:delText>
        </w:r>
        <w:r w:rsidR="00A024B1" w:rsidDel="00A024B1">
          <w:rPr>
            <w:sz w:val="24"/>
          </w:rPr>
          <w:fldChar w:fldCharType="end"/>
        </w:r>
      </w:del>
      <w:r w:rsidRPr="007F126B">
        <w:rPr>
          <w:sz w:val="24"/>
        </w:rPr>
        <w:t xml:space="preserve"> Màn hình thêm mới hợp đồng</w:t>
      </w:r>
      <w:bookmarkEnd w:id="227"/>
    </w:p>
    <w:p w14:paraId="2E15EF9F" w14:textId="5A2CBE56" w:rsidR="007F126B" w:rsidRDefault="007F126B" w:rsidP="007F126B">
      <w:pPr>
        <w:pStyle w:val="Heading2"/>
      </w:pPr>
      <w:bookmarkStart w:id="229" w:name="_Toc167279578"/>
      <w:r>
        <w:t>Quản lý thanh toán</w:t>
      </w:r>
      <w:bookmarkEnd w:id="229"/>
    </w:p>
    <w:p w14:paraId="26605F17" w14:textId="1A5E4AA6" w:rsidR="007F126B" w:rsidRDefault="007F126B" w:rsidP="004C3A61">
      <w:r>
        <w:t>Màn hình danh sách và tình trạng các đợt thanh toán</w:t>
      </w:r>
    </w:p>
    <w:p w14:paraId="00FFC8C8" w14:textId="77777777" w:rsidR="007F126B" w:rsidRDefault="007F126B" w:rsidP="007F126B">
      <w:pPr>
        <w:keepNext/>
      </w:pPr>
      <w:r>
        <w:rPr>
          <w:noProof/>
        </w:rPr>
        <w:lastRenderedPageBreak/>
        <w:drawing>
          <wp:inline distT="0" distB="0" distL="0" distR="0" wp14:anchorId="64E074D8" wp14:editId="6ED95F35">
            <wp:extent cx="5580380" cy="25425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542540"/>
                    </a:xfrm>
                    <a:prstGeom prst="rect">
                      <a:avLst/>
                    </a:prstGeom>
                  </pic:spPr>
                </pic:pic>
              </a:graphicData>
            </a:graphic>
          </wp:inline>
        </w:drawing>
      </w:r>
    </w:p>
    <w:p w14:paraId="26D37C8F" w14:textId="724EA8C6" w:rsidR="007F126B" w:rsidRPr="007F126B" w:rsidRDefault="007F126B" w:rsidP="007F126B">
      <w:pPr>
        <w:pStyle w:val="Caption"/>
        <w:rPr>
          <w:sz w:val="24"/>
        </w:rPr>
      </w:pPr>
      <w:bookmarkStart w:id="230" w:name="_Toc167322111"/>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8</w:t>
      </w:r>
      <w:r w:rsidR="001E131C">
        <w:rPr>
          <w:sz w:val="24"/>
        </w:rPr>
        <w:fldChar w:fldCharType="end"/>
      </w:r>
      <w:del w:id="231"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8</w:delText>
        </w:r>
        <w:r w:rsidR="00A024B1" w:rsidDel="00A024B1">
          <w:rPr>
            <w:sz w:val="24"/>
          </w:rPr>
          <w:fldChar w:fldCharType="end"/>
        </w:r>
      </w:del>
      <w:r w:rsidRPr="007F126B">
        <w:rPr>
          <w:sz w:val="24"/>
        </w:rPr>
        <w:t xml:space="preserve"> Màn hình danh sách các đợt thanh toán</w:t>
      </w:r>
      <w:bookmarkEnd w:id="230"/>
    </w:p>
    <w:p w14:paraId="24265942" w14:textId="2F28A016" w:rsidR="007F126B" w:rsidRDefault="007F126B" w:rsidP="004C3A61">
      <w:r>
        <w:t>Màn hình thêm mới đợt thanh toán</w:t>
      </w:r>
    </w:p>
    <w:p w14:paraId="77AEF93E" w14:textId="77777777" w:rsidR="007F126B" w:rsidRDefault="007F126B" w:rsidP="007F126B">
      <w:pPr>
        <w:keepNext/>
      </w:pPr>
      <w:r>
        <w:rPr>
          <w:noProof/>
        </w:rPr>
        <w:drawing>
          <wp:inline distT="0" distB="0" distL="0" distR="0" wp14:anchorId="4E3ADDF0" wp14:editId="0A776193">
            <wp:extent cx="5580380" cy="25615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561590"/>
                    </a:xfrm>
                    <a:prstGeom prst="rect">
                      <a:avLst/>
                    </a:prstGeom>
                  </pic:spPr>
                </pic:pic>
              </a:graphicData>
            </a:graphic>
          </wp:inline>
        </w:drawing>
      </w:r>
    </w:p>
    <w:p w14:paraId="228DA611" w14:textId="77DFB2B0" w:rsidR="007F126B" w:rsidRPr="007F126B" w:rsidRDefault="007F126B" w:rsidP="007F126B">
      <w:pPr>
        <w:pStyle w:val="Caption"/>
        <w:rPr>
          <w:sz w:val="24"/>
        </w:rPr>
      </w:pPr>
      <w:bookmarkStart w:id="232" w:name="_Toc167322112"/>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9</w:t>
      </w:r>
      <w:r w:rsidR="001E131C">
        <w:rPr>
          <w:sz w:val="24"/>
        </w:rPr>
        <w:fldChar w:fldCharType="end"/>
      </w:r>
      <w:del w:id="233"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9</w:delText>
        </w:r>
        <w:r w:rsidR="00A024B1" w:rsidDel="00A024B1">
          <w:rPr>
            <w:sz w:val="24"/>
          </w:rPr>
          <w:fldChar w:fldCharType="end"/>
        </w:r>
      </w:del>
      <w:r w:rsidRPr="007F126B">
        <w:rPr>
          <w:sz w:val="24"/>
        </w:rPr>
        <w:t xml:space="preserve"> Màn hình thêm mới đợt thanh toán</w:t>
      </w:r>
      <w:bookmarkEnd w:id="232"/>
    </w:p>
    <w:p w14:paraId="20E70AC3" w14:textId="77777777" w:rsidR="007F126B" w:rsidRDefault="007F126B" w:rsidP="004C3A61"/>
    <w:p w14:paraId="51D088BA" w14:textId="410ED568" w:rsidR="007F126B" w:rsidRDefault="007F126B" w:rsidP="004C3A61">
      <w:r>
        <w:t>Màn hình chi tiết đợt thanh toán</w:t>
      </w:r>
    </w:p>
    <w:p w14:paraId="4A15BAEA" w14:textId="77777777" w:rsidR="007F126B" w:rsidRDefault="007F126B" w:rsidP="007F126B">
      <w:pPr>
        <w:keepNext/>
      </w:pPr>
      <w:r>
        <w:rPr>
          <w:noProof/>
        </w:rPr>
        <w:lastRenderedPageBreak/>
        <w:drawing>
          <wp:inline distT="0" distB="0" distL="0" distR="0" wp14:anchorId="3CFBFA65" wp14:editId="1C220C4C">
            <wp:extent cx="5580380" cy="255333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553335"/>
                    </a:xfrm>
                    <a:prstGeom prst="rect">
                      <a:avLst/>
                    </a:prstGeom>
                  </pic:spPr>
                </pic:pic>
              </a:graphicData>
            </a:graphic>
          </wp:inline>
        </w:drawing>
      </w:r>
    </w:p>
    <w:p w14:paraId="5D73DDBF" w14:textId="0EE25C31" w:rsidR="007F126B" w:rsidRPr="007F126B" w:rsidRDefault="007F126B" w:rsidP="007F126B">
      <w:pPr>
        <w:pStyle w:val="Caption"/>
        <w:rPr>
          <w:sz w:val="24"/>
        </w:rPr>
      </w:pPr>
      <w:bookmarkStart w:id="234" w:name="_Toc167322113"/>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10</w:t>
      </w:r>
      <w:r w:rsidR="001E131C">
        <w:rPr>
          <w:sz w:val="24"/>
        </w:rPr>
        <w:fldChar w:fldCharType="end"/>
      </w:r>
      <w:del w:id="235"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10</w:delText>
        </w:r>
        <w:r w:rsidR="00A024B1" w:rsidDel="00A024B1">
          <w:rPr>
            <w:sz w:val="24"/>
          </w:rPr>
          <w:fldChar w:fldCharType="end"/>
        </w:r>
      </w:del>
      <w:r w:rsidRPr="007F126B">
        <w:rPr>
          <w:sz w:val="24"/>
        </w:rPr>
        <w:t xml:space="preserve"> Màn hình chi tiết đợt thanh toán</w:t>
      </w:r>
      <w:bookmarkEnd w:id="234"/>
    </w:p>
    <w:p w14:paraId="094079DF" w14:textId="4C829DB5" w:rsidR="007F126B" w:rsidRDefault="007F126B" w:rsidP="007F126B">
      <w:r>
        <w:t>Màn hình nhập số liệu thanh toán cho từng phòng</w:t>
      </w:r>
    </w:p>
    <w:p w14:paraId="64B63E60" w14:textId="77777777" w:rsidR="007F126B" w:rsidRDefault="007F126B" w:rsidP="007F126B">
      <w:pPr>
        <w:keepNext/>
      </w:pPr>
      <w:r>
        <w:rPr>
          <w:noProof/>
        </w:rPr>
        <w:drawing>
          <wp:inline distT="0" distB="0" distL="0" distR="0" wp14:anchorId="6009DFDC" wp14:editId="6BDB1B00">
            <wp:extent cx="5580380" cy="2546985"/>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546985"/>
                    </a:xfrm>
                    <a:prstGeom prst="rect">
                      <a:avLst/>
                    </a:prstGeom>
                  </pic:spPr>
                </pic:pic>
              </a:graphicData>
            </a:graphic>
          </wp:inline>
        </w:drawing>
      </w:r>
    </w:p>
    <w:p w14:paraId="555582AA" w14:textId="34CA2C81" w:rsidR="007F126B" w:rsidRPr="007F126B" w:rsidRDefault="007F126B" w:rsidP="007F126B">
      <w:pPr>
        <w:pStyle w:val="Caption"/>
        <w:rPr>
          <w:sz w:val="24"/>
        </w:rPr>
      </w:pPr>
      <w:bookmarkStart w:id="236" w:name="_Toc167322114"/>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11</w:t>
      </w:r>
      <w:r w:rsidR="001E131C">
        <w:rPr>
          <w:sz w:val="24"/>
        </w:rPr>
        <w:fldChar w:fldCharType="end"/>
      </w:r>
      <w:del w:id="237"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11</w:delText>
        </w:r>
        <w:r w:rsidR="00A024B1" w:rsidDel="00A024B1">
          <w:rPr>
            <w:sz w:val="24"/>
          </w:rPr>
          <w:fldChar w:fldCharType="end"/>
        </w:r>
      </w:del>
      <w:r w:rsidRPr="007F126B">
        <w:rPr>
          <w:sz w:val="24"/>
        </w:rPr>
        <w:t xml:space="preserve"> Màn hình nhập số liệu đợt thanh toán</w:t>
      </w:r>
      <w:bookmarkEnd w:id="236"/>
    </w:p>
    <w:p w14:paraId="4FA7C829" w14:textId="7861F873" w:rsidR="007F126B" w:rsidRDefault="007F126B" w:rsidP="007F126B">
      <w:pPr>
        <w:pStyle w:val="Heading2"/>
      </w:pPr>
      <w:bookmarkStart w:id="238" w:name="_Toc167279579"/>
      <w:r>
        <w:t>Quản lý khách hàng</w:t>
      </w:r>
      <w:bookmarkEnd w:id="238"/>
    </w:p>
    <w:p w14:paraId="524D3E75" w14:textId="5207E089" w:rsidR="007F126B" w:rsidRDefault="007F126B" w:rsidP="007F126B">
      <w:r>
        <w:t>Màn hình danh sách khách hàng</w:t>
      </w:r>
    </w:p>
    <w:p w14:paraId="06484612" w14:textId="77777777" w:rsidR="007F126B" w:rsidRDefault="007F126B" w:rsidP="007F126B">
      <w:pPr>
        <w:keepNext/>
      </w:pPr>
      <w:r>
        <w:rPr>
          <w:noProof/>
        </w:rPr>
        <w:lastRenderedPageBreak/>
        <w:drawing>
          <wp:inline distT="0" distB="0" distL="0" distR="0" wp14:anchorId="767CB49D" wp14:editId="22761954">
            <wp:extent cx="5580380" cy="257619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576195"/>
                    </a:xfrm>
                    <a:prstGeom prst="rect">
                      <a:avLst/>
                    </a:prstGeom>
                  </pic:spPr>
                </pic:pic>
              </a:graphicData>
            </a:graphic>
          </wp:inline>
        </w:drawing>
      </w:r>
    </w:p>
    <w:p w14:paraId="61854DD5" w14:textId="51CB4C1B" w:rsidR="007F126B" w:rsidRPr="007F126B" w:rsidRDefault="007F126B" w:rsidP="007F126B">
      <w:pPr>
        <w:pStyle w:val="Caption"/>
        <w:rPr>
          <w:sz w:val="24"/>
        </w:rPr>
      </w:pPr>
      <w:bookmarkStart w:id="239" w:name="_Toc167322115"/>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12</w:t>
      </w:r>
      <w:r w:rsidR="001E131C">
        <w:rPr>
          <w:sz w:val="24"/>
        </w:rPr>
        <w:fldChar w:fldCharType="end"/>
      </w:r>
      <w:del w:id="240"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12</w:delText>
        </w:r>
        <w:r w:rsidR="00A024B1" w:rsidDel="00A024B1">
          <w:rPr>
            <w:sz w:val="24"/>
          </w:rPr>
          <w:fldChar w:fldCharType="end"/>
        </w:r>
      </w:del>
      <w:r>
        <w:rPr>
          <w:sz w:val="24"/>
        </w:rPr>
        <w:t xml:space="preserve"> Màn hình danh sách khách thuê</w:t>
      </w:r>
      <w:bookmarkEnd w:id="239"/>
    </w:p>
    <w:p w14:paraId="27B65EC5" w14:textId="5D2D8ACF" w:rsidR="007F126B" w:rsidRDefault="007F126B" w:rsidP="007F126B">
      <w:r>
        <w:t>Màn hình thêm mới khách thuê</w:t>
      </w:r>
    </w:p>
    <w:p w14:paraId="6916D781" w14:textId="77777777" w:rsidR="007F126B" w:rsidRDefault="007F126B" w:rsidP="007F126B">
      <w:pPr>
        <w:keepNext/>
      </w:pPr>
      <w:r>
        <w:rPr>
          <w:noProof/>
        </w:rPr>
        <w:drawing>
          <wp:inline distT="0" distB="0" distL="0" distR="0" wp14:anchorId="2F5FD066" wp14:editId="55CB1FCD">
            <wp:extent cx="5580380" cy="25590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559050"/>
                    </a:xfrm>
                    <a:prstGeom prst="rect">
                      <a:avLst/>
                    </a:prstGeom>
                  </pic:spPr>
                </pic:pic>
              </a:graphicData>
            </a:graphic>
          </wp:inline>
        </w:drawing>
      </w:r>
    </w:p>
    <w:p w14:paraId="3747EBCB" w14:textId="514490B1" w:rsidR="007F126B" w:rsidRPr="007F126B" w:rsidRDefault="007F126B" w:rsidP="007F126B">
      <w:pPr>
        <w:pStyle w:val="Caption"/>
        <w:rPr>
          <w:sz w:val="24"/>
        </w:rPr>
      </w:pPr>
      <w:bookmarkStart w:id="241" w:name="_Toc167322116"/>
      <w:r w:rsidRPr="007F126B">
        <w:rPr>
          <w:sz w:val="24"/>
        </w:rPr>
        <w:t xml:space="preserve">Hình </w:t>
      </w:r>
      <w:r w:rsidR="001E131C">
        <w:rPr>
          <w:sz w:val="24"/>
        </w:rPr>
        <w:fldChar w:fldCharType="begin"/>
      </w:r>
      <w:r w:rsidR="001E131C">
        <w:rPr>
          <w:sz w:val="24"/>
        </w:rPr>
        <w:instrText xml:space="preserve"> STYLEREF 1 \s </w:instrText>
      </w:r>
      <w:r w:rsidR="001E131C">
        <w:rPr>
          <w:sz w:val="24"/>
        </w:rPr>
        <w:fldChar w:fldCharType="separate"/>
      </w:r>
      <w:r w:rsidR="001E131C">
        <w:rPr>
          <w:noProof/>
          <w:sz w:val="24"/>
        </w:rPr>
        <w:t>4</w:t>
      </w:r>
      <w:r w:rsidR="001E131C">
        <w:rPr>
          <w:sz w:val="24"/>
        </w:rPr>
        <w:fldChar w:fldCharType="end"/>
      </w:r>
      <w:r w:rsidR="001E131C">
        <w:rPr>
          <w:sz w:val="24"/>
        </w:rPr>
        <w:noBreakHyphen/>
      </w:r>
      <w:r w:rsidR="001E131C">
        <w:rPr>
          <w:sz w:val="24"/>
        </w:rPr>
        <w:fldChar w:fldCharType="begin"/>
      </w:r>
      <w:r w:rsidR="001E131C">
        <w:rPr>
          <w:sz w:val="24"/>
        </w:rPr>
        <w:instrText xml:space="preserve"> SEQ Hình \* ARABIC \s 1 </w:instrText>
      </w:r>
      <w:r w:rsidR="001E131C">
        <w:rPr>
          <w:sz w:val="24"/>
        </w:rPr>
        <w:fldChar w:fldCharType="separate"/>
      </w:r>
      <w:r w:rsidR="001E131C">
        <w:rPr>
          <w:noProof/>
          <w:sz w:val="24"/>
        </w:rPr>
        <w:t>13</w:t>
      </w:r>
      <w:r w:rsidR="001E131C">
        <w:rPr>
          <w:sz w:val="24"/>
        </w:rPr>
        <w:fldChar w:fldCharType="end"/>
      </w:r>
      <w:del w:id="242" w:author="Nhân Phạm" w:date="2024-05-23T01:47:00Z">
        <w:r w:rsidR="00A024B1" w:rsidDel="00A024B1">
          <w:rPr>
            <w:sz w:val="24"/>
          </w:rPr>
          <w:fldChar w:fldCharType="begin"/>
        </w:r>
        <w:r w:rsidR="00A024B1" w:rsidDel="00A024B1">
          <w:rPr>
            <w:sz w:val="24"/>
          </w:rPr>
          <w:delInstrText xml:space="preserve"> STYLEREF 1 \s </w:delInstrText>
        </w:r>
        <w:r w:rsidR="00A024B1" w:rsidDel="00A024B1">
          <w:rPr>
            <w:sz w:val="24"/>
          </w:rPr>
          <w:fldChar w:fldCharType="separate"/>
        </w:r>
        <w:r w:rsidR="00A024B1" w:rsidDel="00A024B1">
          <w:rPr>
            <w:noProof/>
            <w:sz w:val="24"/>
          </w:rPr>
          <w:delText>4</w:delText>
        </w:r>
        <w:r w:rsidR="00A024B1" w:rsidDel="00A024B1">
          <w:rPr>
            <w:sz w:val="24"/>
          </w:rPr>
          <w:fldChar w:fldCharType="end"/>
        </w:r>
        <w:r w:rsidR="00A024B1" w:rsidDel="00A024B1">
          <w:rPr>
            <w:sz w:val="24"/>
          </w:rPr>
          <w:noBreakHyphen/>
        </w:r>
        <w:r w:rsidR="00A024B1" w:rsidDel="00A024B1">
          <w:rPr>
            <w:sz w:val="24"/>
          </w:rPr>
          <w:fldChar w:fldCharType="begin"/>
        </w:r>
        <w:r w:rsidR="00A024B1" w:rsidDel="00A024B1">
          <w:rPr>
            <w:sz w:val="24"/>
          </w:rPr>
          <w:delInstrText xml:space="preserve"> SEQ Hình \* ARABIC \s 1 </w:delInstrText>
        </w:r>
        <w:r w:rsidR="00A024B1" w:rsidDel="00A024B1">
          <w:rPr>
            <w:sz w:val="24"/>
          </w:rPr>
          <w:fldChar w:fldCharType="separate"/>
        </w:r>
        <w:r w:rsidR="00A024B1" w:rsidDel="00A024B1">
          <w:rPr>
            <w:noProof/>
            <w:sz w:val="24"/>
          </w:rPr>
          <w:delText>13</w:delText>
        </w:r>
        <w:r w:rsidR="00A024B1" w:rsidDel="00A024B1">
          <w:rPr>
            <w:sz w:val="24"/>
          </w:rPr>
          <w:fldChar w:fldCharType="end"/>
        </w:r>
      </w:del>
      <w:r w:rsidRPr="007F126B">
        <w:rPr>
          <w:sz w:val="24"/>
        </w:rPr>
        <w:t xml:space="preserve"> Màn hình thêm mới khách thuê</w:t>
      </w:r>
      <w:bookmarkEnd w:id="241"/>
    </w:p>
    <w:p w14:paraId="0ED2C0E5" w14:textId="77777777" w:rsidR="007F126B" w:rsidRDefault="007F126B">
      <w:pPr>
        <w:spacing w:before="0" w:line="240" w:lineRule="auto"/>
        <w:ind w:firstLine="0"/>
        <w:jc w:val="left"/>
      </w:pPr>
      <w:r>
        <w:br w:type="page"/>
      </w:r>
    </w:p>
    <w:p w14:paraId="64AC7318" w14:textId="77777777" w:rsidR="007F126B" w:rsidRPr="004C3A61" w:rsidRDefault="007F126B" w:rsidP="007F126B"/>
    <w:p w14:paraId="2D15AC42" w14:textId="3197DC0A" w:rsidR="00A16910" w:rsidRDefault="0007352A" w:rsidP="009E77CD">
      <w:pPr>
        <w:pStyle w:val="Heading1"/>
        <w:numPr>
          <w:ilvl w:val="0"/>
          <w:numId w:val="0"/>
        </w:numPr>
      </w:pPr>
      <w:bookmarkStart w:id="243" w:name="_Toc169424253"/>
      <w:bookmarkStart w:id="244" w:name="_Toc167279580"/>
      <w:bookmarkEnd w:id="90"/>
      <w:r>
        <w:t>KẾT LUẬN</w:t>
      </w:r>
      <w:bookmarkEnd w:id="243"/>
      <w:r w:rsidR="00130546">
        <w:t xml:space="preserve"> VÀ HƯỚNG PHÁT TRIỂN</w:t>
      </w:r>
      <w:bookmarkEnd w:id="244"/>
    </w:p>
    <w:p w14:paraId="3B3BAAF7" w14:textId="0DB73903" w:rsidR="00E0191B" w:rsidRDefault="00E0191B" w:rsidP="00E0191B">
      <w:r>
        <w:t>Sau thời gian thực hiện đề tài, em cũng đã hoàn thành và thu được nhiều kết quả cũng như kiến thức, tuy nhiên vẫn còn nhiều khó khăn trong quá trình thực hiện, đồng thời sản phần mềm quản lý nhà trọ cũng còn nhiều hạn chế.</w:t>
      </w:r>
    </w:p>
    <w:p w14:paraId="73909BD5" w14:textId="7418FD41" w:rsidR="00E0191B" w:rsidRDefault="00E0191B" w:rsidP="00E0191B">
      <w:r>
        <w:t>Kết quả đạt được</w:t>
      </w:r>
    </w:p>
    <w:p w14:paraId="6229AE85" w14:textId="0721573E" w:rsidR="00E0191B" w:rsidRDefault="00E0191B" w:rsidP="00E0191B">
      <w:r>
        <w:t>Xây dựng được một hệ thống có thể đáp ứng cơ bản các nhu cầu của chủ trọ, giúp các chủ trọ có thể giảm bớt rủi ro cũng như công sức trong quá trình quản lý nhà trọ</w:t>
      </w:r>
    </w:p>
    <w:p w14:paraId="2A688775" w14:textId="66E00430" w:rsidR="00E0191B" w:rsidRDefault="00E0191B" w:rsidP="00717075">
      <w:pPr>
        <w:pStyle w:val="ListParagraph"/>
        <w:numPr>
          <w:ilvl w:val="0"/>
          <w:numId w:val="56"/>
        </w:numPr>
      </w:pPr>
      <w:r>
        <w:t>Tìm hiểu và nắm rõ về công nghệ ASP.NET, Angular cũng như ngôn ngữ lập trình Csharp, Typescript</w:t>
      </w:r>
    </w:p>
    <w:p w14:paraId="12DA9703" w14:textId="692444CF" w:rsidR="00E0191B" w:rsidRDefault="00E0191B" w:rsidP="00717075">
      <w:pPr>
        <w:pStyle w:val="ListParagraph"/>
        <w:numPr>
          <w:ilvl w:val="0"/>
          <w:numId w:val="56"/>
        </w:numPr>
      </w:pPr>
      <w:r>
        <w:t>Hiểu được cách tiếp cận cũng như phân tích một phần mềm từ những yêu cầu thực tế</w:t>
      </w:r>
    </w:p>
    <w:p w14:paraId="636D09F7" w14:textId="3B87EBDA" w:rsidR="00E0191B" w:rsidRDefault="00E0191B" w:rsidP="00E0191B">
      <w:r>
        <w:t>Hướng phát triển</w:t>
      </w:r>
    </w:p>
    <w:p w14:paraId="4A8DC33E" w14:textId="289FF287" w:rsidR="00E0191B" w:rsidRDefault="00E0191B" w:rsidP="00717075">
      <w:pPr>
        <w:pStyle w:val="ListParagraph"/>
        <w:numPr>
          <w:ilvl w:val="0"/>
          <w:numId w:val="57"/>
        </w:numPr>
      </w:pPr>
      <w:r>
        <w:t>Xây dựng thêm một ứng dụng di động cho người thuê trọ như một công cụ kết nối giữa người thuê và chủ cho thuê</w:t>
      </w:r>
    </w:p>
    <w:p w14:paraId="686FEB3A" w14:textId="0441F637" w:rsidR="00E0191B" w:rsidRDefault="00E0191B" w:rsidP="00717075">
      <w:pPr>
        <w:pStyle w:val="ListParagraph"/>
        <w:numPr>
          <w:ilvl w:val="0"/>
          <w:numId w:val="57"/>
        </w:numPr>
      </w:pPr>
      <w:r>
        <w:t>Xây dựng một phần mềm</w:t>
      </w:r>
      <w:r w:rsidR="00717075">
        <w:t xml:space="preserve"> hoặc website</w:t>
      </w:r>
      <w:r>
        <w:t xml:space="preserve"> tổng hợp các thông tin về nhà trọ đang trống để người có nhu cầu thuê dễ dàng tìm kiếm, đồng thời cũng giúp các chủ trọ có thể quảng bá nhà trọ.</w:t>
      </w:r>
    </w:p>
    <w:p w14:paraId="668CCB3D" w14:textId="147CABF5" w:rsidR="00E0191B" w:rsidRDefault="00E0191B" w:rsidP="00E0191B">
      <w:r>
        <w:t>Hạn chế của đề tài</w:t>
      </w:r>
    </w:p>
    <w:p w14:paraId="25DFC45B" w14:textId="66106A21" w:rsidR="00E0191B" w:rsidRDefault="00E0191B" w:rsidP="00717075">
      <w:pPr>
        <w:pStyle w:val="ListParagraph"/>
        <w:numPr>
          <w:ilvl w:val="0"/>
          <w:numId w:val="58"/>
        </w:numPr>
      </w:pPr>
      <w:r>
        <w:t>Giao diện chưa thật sự thân thiện với người sử dụng</w:t>
      </w:r>
    </w:p>
    <w:p w14:paraId="1EC46728" w14:textId="7BF25845" w:rsidR="00E0191B" w:rsidRDefault="00E0191B" w:rsidP="00E0191B"/>
    <w:p w14:paraId="64C697D8" w14:textId="77777777" w:rsidR="00BD079D" w:rsidRDefault="00BD079D">
      <w:pPr>
        <w:spacing w:before="0" w:line="240" w:lineRule="auto"/>
        <w:ind w:firstLine="0"/>
        <w:jc w:val="left"/>
        <w:rPr>
          <w:rFonts w:cs="Arial"/>
          <w:b/>
          <w:bCs/>
          <w:kern w:val="32"/>
          <w:sz w:val="32"/>
          <w:szCs w:val="32"/>
        </w:rPr>
      </w:pPr>
      <w:bookmarkStart w:id="245" w:name="_Toc169424254"/>
      <w:r>
        <w:br w:type="page"/>
      </w:r>
    </w:p>
    <w:bookmarkEnd w:id="245" w:displacedByCustomXml="next"/>
    <w:bookmarkStart w:id="246" w:name="_Toc169424255" w:displacedByCustomXml="next"/>
    <w:sdt>
      <w:sdtPr>
        <w:rPr>
          <w:b/>
          <w:bCs/>
          <w:sz w:val="26"/>
        </w:rPr>
        <w:id w:val="-2016525058"/>
        <w:docPartObj>
          <w:docPartGallery w:val="Bibliographies"/>
          <w:docPartUnique/>
        </w:docPartObj>
      </w:sdtPr>
      <w:sdtEndPr>
        <w:rPr>
          <w:b w:val="0"/>
          <w:bCs w:val="0"/>
          <w:sz w:val="24"/>
        </w:rPr>
      </w:sdtEndPr>
      <w:sdtContent>
        <w:p w14:paraId="7B88CCEF" w14:textId="77777777" w:rsidR="007F126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7F126B" w14:paraId="62DF9E1F" w14:textId="77777777">
            <w:trPr>
              <w:divId w:val="303778432"/>
              <w:tblCellSpacing w:w="15" w:type="dxa"/>
            </w:trPr>
            <w:tc>
              <w:tcPr>
                <w:tcW w:w="50" w:type="pct"/>
                <w:hideMark/>
              </w:tcPr>
              <w:p w14:paraId="1F94B7DC" w14:textId="77777777" w:rsidR="007F126B" w:rsidRDefault="007F126B">
                <w:pPr>
                  <w:pStyle w:val="Bibliography"/>
                  <w:rPr>
                    <w:noProof/>
                  </w:rPr>
                </w:pPr>
                <w:r>
                  <w:rPr>
                    <w:noProof/>
                  </w:rPr>
                  <w:t xml:space="preserve">[1] </w:t>
                </w:r>
              </w:p>
            </w:tc>
            <w:tc>
              <w:tcPr>
                <w:tcW w:w="0" w:type="auto"/>
                <w:hideMark/>
              </w:tcPr>
              <w:p w14:paraId="275E2C8B" w14:textId="77777777" w:rsidR="007F126B" w:rsidRDefault="007F126B">
                <w:pPr>
                  <w:pStyle w:val="Bibliography"/>
                  <w:rPr>
                    <w:noProof/>
                  </w:rPr>
                </w:pPr>
                <w:r>
                  <w:rPr>
                    <w:noProof/>
                  </w:rPr>
                  <w:t>Microsoft, "Get started with ASP.NET Core," Microsoft, 2018. [Online]. Available: https://learn.microsoft.com/vi-vn/aspnet/core/getting-started/?view=aspnetcore-3.1&amp;tabs=windows.</w:t>
                </w:r>
              </w:p>
            </w:tc>
          </w:tr>
          <w:tr w:rsidR="007F126B" w14:paraId="54E9AE3A" w14:textId="77777777">
            <w:trPr>
              <w:divId w:val="303778432"/>
              <w:tblCellSpacing w:w="15" w:type="dxa"/>
            </w:trPr>
            <w:tc>
              <w:tcPr>
                <w:tcW w:w="50" w:type="pct"/>
                <w:hideMark/>
              </w:tcPr>
              <w:p w14:paraId="37C1EBFF" w14:textId="77777777" w:rsidR="007F126B" w:rsidRDefault="007F126B">
                <w:pPr>
                  <w:pStyle w:val="Bibliography"/>
                  <w:rPr>
                    <w:noProof/>
                  </w:rPr>
                </w:pPr>
                <w:r>
                  <w:rPr>
                    <w:noProof/>
                  </w:rPr>
                  <w:t xml:space="preserve">[2] </w:t>
                </w:r>
              </w:p>
            </w:tc>
            <w:tc>
              <w:tcPr>
                <w:tcW w:w="0" w:type="auto"/>
                <w:hideMark/>
              </w:tcPr>
              <w:p w14:paraId="25875C39" w14:textId="77777777" w:rsidR="007F126B" w:rsidRDefault="007F126B">
                <w:pPr>
                  <w:pStyle w:val="Bibliography"/>
                  <w:rPr>
                    <w:noProof/>
                  </w:rPr>
                </w:pPr>
                <w:r>
                  <w:rPr>
                    <w:noProof/>
                  </w:rPr>
                  <w:t xml:space="preserve">Hoàng Anh Đức, Lê Văn Hưng, Thiết kế website, Hanoi: NXB Giáo dục Việt Nam, 2016. </w:t>
                </w:r>
              </w:p>
            </w:tc>
          </w:tr>
          <w:tr w:rsidR="007F126B" w14:paraId="36883178" w14:textId="77777777">
            <w:trPr>
              <w:divId w:val="303778432"/>
              <w:tblCellSpacing w:w="15" w:type="dxa"/>
            </w:trPr>
            <w:tc>
              <w:tcPr>
                <w:tcW w:w="50" w:type="pct"/>
                <w:hideMark/>
              </w:tcPr>
              <w:p w14:paraId="23CDD7C4" w14:textId="77777777" w:rsidR="007F126B" w:rsidRDefault="007F126B">
                <w:pPr>
                  <w:pStyle w:val="Bibliography"/>
                  <w:rPr>
                    <w:noProof/>
                  </w:rPr>
                </w:pPr>
                <w:r>
                  <w:rPr>
                    <w:noProof/>
                  </w:rPr>
                  <w:t xml:space="preserve">[3] </w:t>
                </w:r>
              </w:p>
            </w:tc>
            <w:tc>
              <w:tcPr>
                <w:tcW w:w="0" w:type="auto"/>
                <w:hideMark/>
              </w:tcPr>
              <w:p w14:paraId="2ADB34E0" w14:textId="77777777" w:rsidR="007F126B" w:rsidRDefault="007F126B">
                <w:pPr>
                  <w:pStyle w:val="Bibliography"/>
                  <w:rPr>
                    <w:noProof/>
                  </w:rPr>
                </w:pPr>
                <w:r>
                  <w:rPr>
                    <w:noProof/>
                  </w:rPr>
                  <w:t xml:space="preserve">P. V. Đồng, Phân tích thiết kế hệ thống, Hà Nội: HUMG, 2018. </w:t>
                </w:r>
              </w:p>
            </w:tc>
          </w:tr>
          <w:tr w:rsidR="007F126B" w14:paraId="25B65F2E" w14:textId="77777777">
            <w:trPr>
              <w:divId w:val="303778432"/>
              <w:tblCellSpacing w:w="15" w:type="dxa"/>
            </w:trPr>
            <w:tc>
              <w:tcPr>
                <w:tcW w:w="50" w:type="pct"/>
                <w:hideMark/>
              </w:tcPr>
              <w:p w14:paraId="21DE95FF" w14:textId="77777777" w:rsidR="007F126B" w:rsidRDefault="007F126B">
                <w:pPr>
                  <w:pStyle w:val="Bibliography"/>
                  <w:rPr>
                    <w:noProof/>
                  </w:rPr>
                </w:pPr>
                <w:r>
                  <w:rPr>
                    <w:noProof/>
                  </w:rPr>
                  <w:t xml:space="preserve">[4] </w:t>
                </w:r>
              </w:p>
            </w:tc>
            <w:tc>
              <w:tcPr>
                <w:tcW w:w="0" w:type="auto"/>
                <w:hideMark/>
              </w:tcPr>
              <w:p w14:paraId="732D2376" w14:textId="77777777" w:rsidR="007F126B" w:rsidRDefault="007F126B">
                <w:pPr>
                  <w:pStyle w:val="Bibliography"/>
                  <w:rPr>
                    <w:noProof/>
                  </w:rPr>
                </w:pPr>
                <w:r>
                  <w:rPr>
                    <w:noProof/>
                  </w:rPr>
                  <w:t>"Angular," 2024. [Online]. Available: https://angular.io/.</w:t>
                </w:r>
              </w:p>
            </w:tc>
          </w:tr>
        </w:tbl>
        <w:p w14:paraId="606E1E2F" w14:textId="77777777" w:rsidR="007F126B" w:rsidRDefault="007F126B">
          <w:pPr>
            <w:divId w:val="303778432"/>
            <w:rPr>
              <w:noProof/>
            </w:rPr>
          </w:pPr>
        </w:p>
        <w:p w14:paraId="20D2AA2B" w14:textId="77777777" w:rsidR="005719FB" w:rsidRDefault="005719FB" w:rsidP="005719FB">
          <w:pPr>
            <w:rPr>
              <w:b/>
              <w:bCs/>
            </w:rPr>
          </w:pPr>
          <w:r>
            <w:rPr>
              <w:b/>
              <w:bCs/>
            </w:rPr>
            <w:fldChar w:fldCharType="end"/>
          </w:r>
        </w:p>
      </w:sdtContent>
    </w:sdt>
    <w:p w14:paraId="2E20E85C" w14:textId="6C3CEA86" w:rsidR="002A09F9" w:rsidRPr="003255A1" w:rsidRDefault="005719FB" w:rsidP="003255A1">
      <w:pPr>
        <w:spacing w:before="0" w:line="240" w:lineRule="auto"/>
        <w:ind w:firstLine="0"/>
        <w:jc w:val="left"/>
        <w:rPr>
          <w:rFonts w:cs="Arial"/>
          <w:b/>
          <w:bCs/>
          <w:kern w:val="32"/>
          <w:sz w:val="32"/>
          <w:szCs w:val="32"/>
        </w:rPr>
      </w:pPr>
      <w:r>
        <w:t xml:space="preserve"> </w:t>
      </w:r>
      <w:bookmarkEnd w:id="246"/>
    </w:p>
    <w:sectPr w:rsidR="002A09F9" w:rsidRPr="003255A1" w:rsidSect="00AA2B20">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CB4E07" w14:textId="77777777" w:rsidR="007859AF" w:rsidRDefault="007859AF">
      <w:r>
        <w:separator/>
      </w:r>
    </w:p>
    <w:p w14:paraId="417D5F13" w14:textId="77777777" w:rsidR="007859AF" w:rsidRDefault="007859AF"/>
  </w:endnote>
  <w:endnote w:type="continuationSeparator" w:id="0">
    <w:p w14:paraId="1F3A92F1" w14:textId="77777777" w:rsidR="007859AF" w:rsidRDefault="007859AF">
      <w:r>
        <w:continuationSeparator/>
      </w:r>
    </w:p>
    <w:p w14:paraId="2523DB2E" w14:textId="77777777" w:rsidR="007859AF" w:rsidRDefault="007859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A024B1" w:rsidRDefault="00A024B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A024B1" w:rsidRDefault="00A024B1"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18"/>
      <w:gridCol w:w="2937"/>
    </w:tblGrid>
    <w:tr w:rsidR="00A024B1" w14:paraId="3D032CFA" w14:textId="77777777" w:rsidTr="00AA2B20">
      <w:trPr>
        <w:jc w:val="left"/>
      </w:trPr>
      <w:tc>
        <w:tcPr>
          <w:tcW w:w="3001" w:type="dxa"/>
        </w:tcPr>
        <w:p w14:paraId="432B3FB2" w14:textId="51721993" w:rsidR="00A024B1" w:rsidRDefault="00A024B1" w:rsidP="00997A12">
          <w:pPr>
            <w:pStyle w:val="Footer"/>
            <w:ind w:firstLine="0"/>
          </w:pPr>
          <w:r>
            <w:t>Phạm Trọng Nhân</w:t>
          </w:r>
        </w:p>
      </w:tc>
      <w:tc>
        <w:tcPr>
          <w:tcW w:w="3001" w:type="dxa"/>
        </w:tcPr>
        <w:sdt>
          <w:sdtPr>
            <w:id w:val="-1480069369"/>
            <w:docPartObj>
              <w:docPartGallery w:val="Page Numbers (Bottom of Page)"/>
              <w:docPartUnique/>
            </w:docPartObj>
          </w:sdtPr>
          <w:sdtEndPr>
            <w:rPr>
              <w:noProof/>
            </w:rPr>
          </w:sdtEndPr>
          <w:sdtContent>
            <w:p w14:paraId="6D377ACF" w14:textId="77777777" w:rsidR="00A024B1" w:rsidRDefault="00A024B1" w:rsidP="00997A12">
              <w:pPr>
                <w:pStyle w:val="Footer"/>
                <w:ind w:firstLine="0"/>
                <w:jc w:val="center"/>
              </w:pPr>
              <w:r>
                <w:fldChar w:fldCharType="begin"/>
              </w:r>
              <w:r>
                <w:instrText xml:space="preserve"> PAGE   \* MERGEFORMAT </w:instrText>
              </w:r>
              <w:r>
                <w:fldChar w:fldCharType="separate"/>
              </w:r>
              <w:r w:rsidR="00AB7A4C">
                <w:rPr>
                  <w:noProof/>
                </w:rPr>
                <w:t>12</w:t>
              </w:r>
              <w:r>
                <w:rPr>
                  <w:noProof/>
                </w:rPr>
                <w:fldChar w:fldCharType="end"/>
              </w:r>
            </w:p>
          </w:sdtContent>
        </w:sdt>
      </w:tc>
      <w:tc>
        <w:tcPr>
          <w:tcW w:w="3002" w:type="dxa"/>
        </w:tcPr>
        <w:p w14:paraId="046F4DAA" w14:textId="16381309" w:rsidR="00A024B1" w:rsidRDefault="00A024B1" w:rsidP="00997A12">
          <w:pPr>
            <w:pStyle w:val="Footer"/>
            <w:ind w:firstLine="0"/>
            <w:jc w:val="right"/>
          </w:pPr>
          <w:r>
            <w:t>Lớp CNPM  K60</w:t>
          </w:r>
        </w:p>
      </w:tc>
    </w:tr>
  </w:tbl>
  <w:p w14:paraId="3DE151D4" w14:textId="77777777" w:rsidR="00A024B1" w:rsidRDefault="00A024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F61636" w14:textId="77777777" w:rsidR="007859AF" w:rsidRDefault="007859AF">
      <w:r>
        <w:separator/>
      </w:r>
    </w:p>
    <w:p w14:paraId="46BEE232" w14:textId="77777777" w:rsidR="007859AF" w:rsidRDefault="007859AF"/>
  </w:footnote>
  <w:footnote w:type="continuationSeparator" w:id="0">
    <w:p w14:paraId="0B23BA18" w14:textId="77777777" w:rsidR="007859AF" w:rsidRDefault="007859AF">
      <w:r>
        <w:continuationSeparator/>
      </w:r>
    </w:p>
    <w:p w14:paraId="74A6DCFE" w14:textId="77777777" w:rsidR="007859AF" w:rsidRDefault="007859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A024B1" w:rsidRDefault="00A024B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024B1" w:rsidRPr="00570EF4" w14:paraId="7A241416" w14:textId="77777777" w:rsidTr="009165B5">
      <w:tc>
        <w:tcPr>
          <w:tcW w:w="9004" w:type="dxa"/>
          <w:shd w:val="clear" w:color="auto" w:fill="FAFAFA"/>
        </w:tcPr>
        <w:p w14:paraId="6A2A76FF" w14:textId="77777777" w:rsidR="00A024B1" w:rsidRPr="00570EF4" w:rsidRDefault="00A024B1" w:rsidP="009165B5">
          <w:pPr>
            <w:pStyle w:val="Header"/>
            <w:spacing w:before="0" w:line="240" w:lineRule="auto"/>
            <w:ind w:firstLine="0"/>
            <w:rPr>
              <w:i/>
            </w:rPr>
          </w:pPr>
          <w:r>
            <w:rPr>
              <w:i/>
            </w:rPr>
            <w:t>Đồ án tốt nghiệp chuyên ngành Công Nghệ Phần Mềm</w:t>
          </w:r>
        </w:p>
      </w:tc>
    </w:tr>
  </w:tbl>
  <w:p w14:paraId="55238F12" w14:textId="77777777" w:rsidR="00A024B1" w:rsidRPr="00162939" w:rsidRDefault="00A024B1"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A024B1" w:rsidRDefault="00A024B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CD2"/>
    <w:multiLevelType w:val="hybridMultilevel"/>
    <w:tmpl w:val="471665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0696E4A"/>
    <w:multiLevelType w:val="hybridMultilevel"/>
    <w:tmpl w:val="B3B22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7436F"/>
    <w:multiLevelType w:val="hybridMultilevel"/>
    <w:tmpl w:val="7C42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E1D41"/>
    <w:multiLevelType w:val="hybridMultilevel"/>
    <w:tmpl w:val="007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7578EA"/>
    <w:multiLevelType w:val="hybridMultilevel"/>
    <w:tmpl w:val="DA2AF8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3F63042"/>
    <w:multiLevelType w:val="multilevel"/>
    <w:tmpl w:val="38F6A87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sz w:val="24"/>
        <w:szCs w:val="24"/>
      </w:rPr>
    </w:lvl>
    <w:lvl w:ilvl="2">
      <w:start w:val="1"/>
      <w:numFmt w:val="decimal"/>
      <w:pStyle w:val="Heading3"/>
      <w:suff w:val="space"/>
      <w:lvlText w:val="%1.%2.%3"/>
      <w:lvlJc w:val="left"/>
      <w:pPr>
        <w:ind w:left="99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64A"/>
    <w:multiLevelType w:val="hybridMultilevel"/>
    <w:tmpl w:val="291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DA5AED"/>
    <w:multiLevelType w:val="hybridMultilevel"/>
    <w:tmpl w:val="2038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2234A0"/>
    <w:multiLevelType w:val="hybridMultilevel"/>
    <w:tmpl w:val="1A50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B7187"/>
    <w:multiLevelType w:val="hybridMultilevel"/>
    <w:tmpl w:val="C1E048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5A34AFB"/>
    <w:multiLevelType w:val="hybridMultilevel"/>
    <w:tmpl w:val="940A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AC61FF"/>
    <w:multiLevelType w:val="hybridMultilevel"/>
    <w:tmpl w:val="60A8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314F58"/>
    <w:multiLevelType w:val="hybridMultilevel"/>
    <w:tmpl w:val="38547E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C051C20"/>
    <w:multiLevelType w:val="hybridMultilevel"/>
    <w:tmpl w:val="43D6B6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B75637"/>
    <w:multiLevelType w:val="hybridMultilevel"/>
    <w:tmpl w:val="645A6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8F7806"/>
    <w:multiLevelType w:val="hybridMultilevel"/>
    <w:tmpl w:val="866A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215864"/>
    <w:multiLevelType w:val="hybridMultilevel"/>
    <w:tmpl w:val="618E1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269D1C3D"/>
    <w:multiLevelType w:val="hybridMultilevel"/>
    <w:tmpl w:val="3216D2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495D35"/>
    <w:multiLevelType w:val="hybridMultilevel"/>
    <w:tmpl w:val="2CD2FF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89370C"/>
    <w:multiLevelType w:val="hybridMultilevel"/>
    <w:tmpl w:val="15B89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47712B"/>
    <w:multiLevelType w:val="hybridMultilevel"/>
    <w:tmpl w:val="9F36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8A6CAA"/>
    <w:multiLevelType w:val="hybridMultilevel"/>
    <w:tmpl w:val="DE1441C6"/>
    <w:lvl w:ilvl="0" w:tplc="51383F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E536508"/>
    <w:multiLevelType w:val="hybridMultilevel"/>
    <w:tmpl w:val="4970C1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9B125B"/>
    <w:multiLevelType w:val="hybridMultilevel"/>
    <w:tmpl w:val="DCE85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32A36209"/>
    <w:multiLevelType w:val="hybridMultilevel"/>
    <w:tmpl w:val="9BBE327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32C33037"/>
    <w:multiLevelType w:val="hybridMultilevel"/>
    <w:tmpl w:val="C3B0F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CF02E4"/>
    <w:multiLevelType w:val="hybridMultilevel"/>
    <w:tmpl w:val="42B4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194ACF"/>
    <w:multiLevelType w:val="hybridMultilevel"/>
    <w:tmpl w:val="39281E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3D937160"/>
    <w:multiLevelType w:val="hybridMultilevel"/>
    <w:tmpl w:val="A63AA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F0F5912"/>
    <w:multiLevelType w:val="hybridMultilevel"/>
    <w:tmpl w:val="80F6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287FF6"/>
    <w:multiLevelType w:val="hybridMultilevel"/>
    <w:tmpl w:val="C0F27B6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413E2C55"/>
    <w:multiLevelType w:val="hybridMultilevel"/>
    <w:tmpl w:val="DA44EC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41594161"/>
    <w:multiLevelType w:val="hybridMultilevel"/>
    <w:tmpl w:val="B5E24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860205"/>
    <w:multiLevelType w:val="hybridMultilevel"/>
    <w:tmpl w:val="732E16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7129A2"/>
    <w:multiLevelType w:val="hybridMultilevel"/>
    <w:tmpl w:val="59022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6EA3EA7"/>
    <w:multiLevelType w:val="hybridMultilevel"/>
    <w:tmpl w:val="BC905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48F470C1"/>
    <w:multiLevelType w:val="hybridMultilevel"/>
    <w:tmpl w:val="F50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252CEA"/>
    <w:multiLevelType w:val="hybridMultilevel"/>
    <w:tmpl w:val="83B8918E"/>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nsid w:val="51AE431E"/>
    <w:multiLevelType w:val="hybridMultilevel"/>
    <w:tmpl w:val="229ABD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95D1F0A"/>
    <w:multiLevelType w:val="hybridMultilevel"/>
    <w:tmpl w:val="D0DAB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9A7EBA"/>
    <w:multiLevelType w:val="hybridMultilevel"/>
    <w:tmpl w:val="E6E2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6497E"/>
    <w:multiLevelType w:val="hybridMultilevel"/>
    <w:tmpl w:val="7C66B4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nsid w:val="5D944ACF"/>
    <w:multiLevelType w:val="hybridMultilevel"/>
    <w:tmpl w:val="78B2E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65747E"/>
    <w:multiLevelType w:val="hybridMultilevel"/>
    <w:tmpl w:val="B5B448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830F50"/>
    <w:multiLevelType w:val="hybridMultilevel"/>
    <w:tmpl w:val="332A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A5C26"/>
    <w:multiLevelType w:val="hybridMultilevel"/>
    <w:tmpl w:val="B33CA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70CB641D"/>
    <w:multiLevelType w:val="hybridMultilevel"/>
    <w:tmpl w:val="026066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73F13F32"/>
    <w:multiLevelType w:val="hybridMultilevel"/>
    <w:tmpl w:val="37A4FD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76531D79"/>
    <w:multiLevelType w:val="hybridMultilevel"/>
    <w:tmpl w:val="C554A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7292694"/>
    <w:multiLevelType w:val="hybridMultilevel"/>
    <w:tmpl w:val="DA60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F67902"/>
    <w:multiLevelType w:val="hybridMultilevel"/>
    <w:tmpl w:val="1780DD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245AD0"/>
    <w:multiLevelType w:val="hybridMultilevel"/>
    <w:tmpl w:val="732E3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85C40E1"/>
    <w:multiLevelType w:val="hybridMultilevel"/>
    <w:tmpl w:val="6004D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B9100D"/>
    <w:multiLevelType w:val="hybridMultilevel"/>
    <w:tmpl w:val="CDDE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583D12"/>
    <w:multiLevelType w:val="hybridMultilevel"/>
    <w:tmpl w:val="63949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1"/>
  </w:num>
  <w:num w:numId="3">
    <w:abstractNumId w:val="49"/>
  </w:num>
  <w:num w:numId="4">
    <w:abstractNumId w:val="16"/>
  </w:num>
  <w:num w:numId="5">
    <w:abstractNumId w:val="6"/>
  </w:num>
  <w:num w:numId="6">
    <w:abstractNumId w:val="19"/>
  </w:num>
  <w:num w:numId="7">
    <w:abstractNumId w:val="24"/>
  </w:num>
  <w:num w:numId="8">
    <w:abstractNumId w:val="15"/>
  </w:num>
  <w:num w:numId="9">
    <w:abstractNumId w:val="56"/>
  </w:num>
  <w:num w:numId="10">
    <w:abstractNumId w:val="29"/>
  </w:num>
  <w:num w:numId="11">
    <w:abstractNumId w:val="17"/>
  </w:num>
  <w:num w:numId="12">
    <w:abstractNumId w:val="31"/>
  </w:num>
  <w:num w:numId="13">
    <w:abstractNumId w:val="53"/>
  </w:num>
  <w:num w:numId="14">
    <w:abstractNumId w:val="0"/>
  </w:num>
  <w:num w:numId="15">
    <w:abstractNumId w:val="33"/>
  </w:num>
  <w:num w:numId="16">
    <w:abstractNumId w:val="50"/>
  </w:num>
  <w:num w:numId="17">
    <w:abstractNumId w:val="51"/>
  </w:num>
  <w:num w:numId="18">
    <w:abstractNumId w:val="10"/>
  </w:num>
  <w:num w:numId="19">
    <w:abstractNumId w:val="52"/>
  </w:num>
  <w:num w:numId="20">
    <w:abstractNumId w:val="35"/>
  </w:num>
  <w:num w:numId="21">
    <w:abstractNumId w:val="44"/>
  </w:num>
  <w:num w:numId="22">
    <w:abstractNumId w:val="22"/>
  </w:num>
  <w:num w:numId="23">
    <w:abstractNumId w:val="8"/>
  </w:num>
  <w:num w:numId="24">
    <w:abstractNumId w:val="46"/>
  </w:num>
  <w:num w:numId="25">
    <w:abstractNumId w:val="36"/>
  </w:num>
  <w:num w:numId="26">
    <w:abstractNumId w:val="21"/>
  </w:num>
  <w:num w:numId="27">
    <w:abstractNumId w:val="26"/>
  </w:num>
  <w:num w:numId="28">
    <w:abstractNumId w:val="40"/>
  </w:num>
  <w:num w:numId="29">
    <w:abstractNumId w:val="4"/>
  </w:num>
  <w:num w:numId="30">
    <w:abstractNumId w:val="14"/>
  </w:num>
  <w:num w:numId="31">
    <w:abstractNumId w:val="27"/>
  </w:num>
  <w:num w:numId="32">
    <w:abstractNumId w:val="25"/>
  </w:num>
  <w:num w:numId="33">
    <w:abstractNumId w:val="37"/>
  </w:num>
  <w:num w:numId="34">
    <w:abstractNumId w:val="43"/>
  </w:num>
  <w:num w:numId="35">
    <w:abstractNumId w:val="54"/>
  </w:num>
  <w:num w:numId="36">
    <w:abstractNumId w:val="28"/>
  </w:num>
  <w:num w:numId="37">
    <w:abstractNumId w:val="23"/>
  </w:num>
  <w:num w:numId="38">
    <w:abstractNumId w:val="48"/>
  </w:num>
  <w:num w:numId="39">
    <w:abstractNumId w:val="7"/>
  </w:num>
  <w:num w:numId="40">
    <w:abstractNumId w:val="39"/>
  </w:num>
  <w:num w:numId="41">
    <w:abstractNumId w:val="3"/>
  </w:num>
  <w:num w:numId="42">
    <w:abstractNumId w:val="58"/>
  </w:num>
  <w:num w:numId="43">
    <w:abstractNumId w:val="12"/>
  </w:num>
  <w:num w:numId="44">
    <w:abstractNumId w:val="47"/>
  </w:num>
  <w:num w:numId="45">
    <w:abstractNumId w:val="32"/>
  </w:num>
  <w:num w:numId="46">
    <w:abstractNumId w:val="59"/>
  </w:num>
  <w:num w:numId="47">
    <w:abstractNumId w:val="11"/>
  </w:num>
  <w:num w:numId="48">
    <w:abstractNumId w:val="9"/>
  </w:num>
  <w:num w:numId="49">
    <w:abstractNumId w:val="1"/>
  </w:num>
  <w:num w:numId="50">
    <w:abstractNumId w:val="42"/>
  </w:num>
  <w:num w:numId="51">
    <w:abstractNumId w:val="45"/>
  </w:num>
  <w:num w:numId="52">
    <w:abstractNumId w:val="30"/>
  </w:num>
  <w:num w:numId="53">
    <w:abstractNumId w:val="20"/>
  </w:num>
  <w:num w:numId="54">
    <w:abstractNumId w:val="55"/>
  </w:num>
  <w:num w:numId="55">
    <w:abstractNumId w:val="18"/>
  </w:num>
  <w:num w:numId="56">
    <w:abstractNumId w:val="13"/>
  </w:num>
  <w:num w:numId="57">
    <w:abstractNumId w:val="38"/>
  </w:num>
  <w:num w:numId="58">
    <w:abstractNumId w:val="34"/>
  </w:num>
  <w:num w:numId="59">
    <w:abstractNumId w:val="2"/>
  </w:num>
  <w:num w:numId="60">
    <w:abstractNumId w:val="57"/>
  </w:num>
  <w:numIdMacAtCleanup w:val="5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hân Phạm">
    <w15:presenceInfo w15:providerId="None" w15:userId="Nhân Phạ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24F8B"/>
    <w:rsid w:val="000252FC"/>
    <w:rsid w:val="00032E6B"/>
    <w:rsid w:val="0003559F"/>
    <w:rsid w:val="000375B5"/>
    <w:rsid w:val="00040F81"/>
    <w:rsid w:val="00047B31"/>
    <w:rsid w:val="00051BFA"/>
    <w:rsid w:val="0005452F"/>
    <w:rsid w:val="00061855"/>
    <w:rsid w:val="00066A27"/>
    <w:rsid w:val="0007281B"/>
    <w:rsid w:val="0007352A"/>
    <w:rsid w:val="00076599"/>
    <w:rsid w:val="00077B7F"/>
    <w:rsid w:val="00082919"/>
    <w:rsid w:val="0008743F"/>
    <w:rsid w:val="00093397"/>
    <w:rsid w:val="000936DA"/>
    <w:rsid w:val="000968D4"/>
    <w:rsid w:val="000B1ACD"/>
    <w:rsid w:val="000B22A0"/>
    <w:rsid w:val="000B540B"/>
    <w:rsid w:val="000B621C"/>
    <w:rsid w:val="000B66C0"/>
    <w:rsid w:val="000C3F15"/>
    <w:rsid w:val="000C5F09"/>
    <w:rsid w:val="000D1BDC"/>
    <w:rsid w:val="000D3391"/>
    <w:rsid w:val="000E1C16"/>
    <w:rsid w:val="000E6AC0"/>
    <w:rsid w:val="000F1E18"/>
    <w:rsid w:val="00101B88"/>
    <w:rsid w:val="001028A1"/>
    <w:rsid w:val="001044DB"/>
    <w:rsid w:val="00130546"/>
    <w:rsid w:val="00134D2B"/>
    <w:rsid w:val="001379FA"/>
    <w:rsid w:val="0014594F"/>
    <w:rsid w:val="001561B7"/>
    <w:rsid w:val="00161A07"/>
    <w:rsid w:val="00162939"/>
    <w:rsid w:val="00165EDB"/>
    <w:rsid w:val="00180C8C"/>
    <w:rsid w:val="0018354F"/>
    <w:rsid w:val="00192969"/>
    <w:rsid w:val="001A08FA"/>
    <w:rsid w:val="001A225F"/>
    <w:rsid w:val="001B797F"/>
    <w:rsid w:val="001C6057"/>
    <w:rsid w:val="001C77DD"/>
    <w:rsid w:val="001D0D77"/>
    <w:rsid w:val="001D3678"/>
    <w:rsid w:val="001D730B"/>
    <w:rsid w:val="001E131C"/>
    <w:rsid w:val="001E1E49"/>
    <w:rsid w:val="001F0B62"/>
    <w:rsid w:val="001F351F"/>
    <w:rsid w:val="00204D5A"/>
    <w:rsid w:val="00213E4E"/>
    <w:rsid w:val="00220DDC"/>
    <w:rsid w:val="00222D64"/>
    <w:rsid w:val="002254C6"/>
    <w:rsid w:val="0022666D"/>
    <w:rsid w:val="00227D14"/>
    <w:rsid w:val="00240277"/>
    <w:rsid w:val="002406F3"/>
    <w:rsid w:val="00242378"/>
    <w:rsid w:val="00242CF0"/>
    <w:rsid w:val="00243BE7"/>
    <w:rsid w:val="00250795"/>
    <w:rsid w:val="00253413"/>
    <w:rsid w:val="002546A5"/>
    <w:rsid w:val="002615FC"/>
    <w:rsid w:val="0026378F"/>
    <w:rsid w:val="00266945"/>
    <w:rsid w:val="002703A5"/>
    <w:rsid w:val="00272D18"/>
    <w:rsid w:val="00273220"/>
    <w:rsid w:val="0028004F"/>
    <w:rsid w:val="00292141"/>
    <w:rsid w:val="002A09F9"/>
    <w:rsid w:val="002A240A"/>
    <w:rsid w:val="002A3C11"/>
    <w:rsid w:val="002B2199"/>
    <w:rsid w:val="002B4F9E"/>
    <w:rsid w:val="002C3177"/>
    <w:rsid w:val="002D16F4"/>
    <w:rsid w:val="002D5C16"/>
    <w:rsid w:val="002D7886"/>
    <w:rsid w:val="002E6C36"/>
    <w:rsid w:val="002F5093"/>
    <w:rsid w:val="00301729"/>
    <w:rsid w:val="003020F1"/>
    <w:rsid w:val="003147E5"/>
    <w:rsid w:val="00316F46"/>
    <w:rsid w:val="003255A1"/>
    <w:rsid w:val="00332B2A"/>
    <w:rsid w:val="00337B4C"/>
    <w:rsid w:val="00337C58"/>
    <w:rsid w:val="00341D97"/>
    <w:rsid w:val="0034391F"/>
    <w:rsid w:val="003510E3"/>
    <w:rsid w:val="00363B37"/>
    <w:rsid w:val="00366214"/>
    <w:rsid w:val="00367E92"/>
    <w:rsid w:val="00372545"/>
    <w:rsid w:val="003805CE"/>
    <w:rsid w:val="003832B8"/>
    <w:rsid w:val="003918B2"/>
    <w:rsid w:val="00395895"/>
    <w:rsid w:val="0039754D"/>
    <w:rsid w:val="003A2525"/>
    <w:rsid w:val="003A4ACB"/>
    <w:rsid w:val="003A6197"/>
    <w:rsid w:val="003A7209"/>
    <w:rsid w:val="003B17FF"/>
    <w:rsid w:val="003B30C7"/>
    <w:rsid w:val="003C1390"/>
    <w:rsid w:val="003C7DF3"/>
    <w:rsid w:val="003E7AF7"/>
    <w:rsid w:val="003F5546"/>
    <w:rsid w:val="004044A0"/>
    <w:rsid w:val="00412F64"/>
    <w:rsid w:val="0041556C"/>
    <w:rsid w:val="004170DF"/>
    <w:rsid w:val="00417928"/>
    <w:rsid w:val="00423DE2"/>
    <w:rsid w:val="00424B28"/>
    <w:rsid w:val="004305C7"/>
    <w:rsid w:val="00431A2D"/>
    <w:rsid w:val="0044339E"/>
    <w:rsid w:val="004500E2"/>
    <w:rsid w:val="004531B5"/>
    <w:rsid w:val="0045335B"/>
    <w:rsid w:val="0045737D"/>
    <w:rsid w:val="00466B47"/>
    <w:rsid w:val="0046767F"/>
    <w:rsid w:val="00477BB5"/>
    <w:rsid w:val="00481F47"/>
    <w:rsid w:val="004871E5"/>
    <w:rsid w:val="00495AE5"/>
    <w:rsid w:val="004A3046"/>
    <w:rsid w:val="004A57C6"/>
    <w:rsid w:val="004A65E2"/>
    <w:rsid w:val="004B274E"/>
    <w:rsid w:val="004B32DA"/>
    <w:rsid w:val="004B4BF6"/>
    <w:rsid w:val="004C3A61"/>
    <w:rsid w:val="004C49ED"/>
    <w:rsid w:val="004D0210"/>
    <w:rsid w:val="004E05CF"/>
    <w:rsid w:val="0050292A"/>
    <w:rsid w:val="00505902"/>
    <w:rsid w:val="0050764E"/>
    <w:rsid w:val="00507FBF"/>
    <w:rsid w:val="00511681"/>
    <w:rsid w:val="00511C02"/>
    <w:rsid w:val="00515C67"/>
    <w:rsid w:val="00517B6F"/>
    <w:rsid w:val="00520BCB"/>
    <w:rsid w:val="00521310"/>
    <w:rsid w:val="005250D4"/>
    <w:rsid w:val="00526DC0"/>
    <w:rsid w:val="00531F29"/>
    <w:rsid w:val="005333D4"/>
    <w:rsid w:val="00540F04"/>
    <w:rsid w:val="005422DC"/>
    <w:rsid w:val="0054452A"/>
    <w:rsid w:val="00546453"/>
    <w:rsid w:val="00556DC4"/>
    <w:rsid w:val="0056240B"/>
    <w:rsid w:val="005632DC"/>
    <w:rsid w:val="00565A97"/>
    <w:rsid w:val="00570EF4"/>
    <w:rsid w:val="005719FB"/>
    <w:rsid w:val="00575935"/>
    <w:rsid w:val="00585F4E"/>
    <w:rsid w:val="00591085"/>
    <w:rsid w:val="00597ACF"/>
    <w:rsid w:val="005A3C28"/>
    <w:rsid w:val="005A5997"/>
    <w:rsid w:val="005B7357"/>
    <w:rsid w:val="005B7E33"/>
    <w:rsid w:val="005C2261"/>
    <w:rsid w:val="005C29A7"/>
    <w:rsid w:val="005C6B32"/>
    <w:rsid w:val="005D68FF"/>
    <w:rsid w:val="005D6AC9"/>
    <w:rsid w:val="005D6CF1"/>
    <w:rsid w:val="005F6451"/>
    <w:rsid w:val="00607962"/>
    <w:rsid w:val="006106AF"/>
    <w:rsid w:val="006149CC"/>
    <w:rsid w:val="00616572"/>
    <w:rsid w:val="00620402"/>
    <w:rsid w:val="00620688"/>
    <w:rsid w:val="006208DA"/>
    <w:rsid w:val="00625D4A"/>
    <w:rsid w:val="00625E8F"/>
    <w:rsid w:val="006322F7"/>
    <w:rsid w:val="00632D4C"/>
    <w:rsid w:val="006354F5"/>
    <w:rsid w:val="00641168"/>
    <w:rsid w:val="00656530"/>
    <w:rsid w:val="006613A4"/>
    <w:rsid w:val="00662211"/>
    <w:rsid w:val="0066625C"/>
    <w:rsid w:val="00670A0E"/>
    <w:rsid w:val="00674E7A"/>
    <w:rsid w:val="00681717"/>
    <w:rsid w:val="00685A63"/>
    <w:rsid w:val="00686042"/>
    <w:rsid w:val="00687D1A"/>
    <w:rsid w:val="00690D36"/>
    <w:rsid w:val="0069113E"/>
    <w:rsid w:val="00691AA0"/>
    <w:rsid w:val="00691B4E"/>
    <w:rsid w:val="006924B5"/>
    <w:rsid w:val="006A0F8F"/>
    <w:rsid w:val="006A2781"/>
    <w:rsid w:val="006A4FFB"/>
    <w:rsid w:val="006B20CC"/>
    <w:rsid w:val="006B4144"/>
    <w:rsid w:val="006B6CA9"/>
    <w:rsid w:val="006C087E"/>
    <w:rsid w:val="006C62A4"/>
    <w:rsid w:val="006C62E0"/>
    <w:rsid w:val="006D1040"/>
    <w:rsid w:val="006D122E"/>
    <w:rsid w:val="006D5E33"/>
    <w:rsid w:val="006E1D87"/>
    <w:rsid w:val="006E745E"/>
    <w:rsid w:val="00702F7F"/>
    <w:rsid w:val="00710E61"/>
    <w:rsid w:val="00715016"/>
    <w:rsid w:val="00717075"/>
    <w:rsid w:val="00717E9A"/>
    <w:rsid w:val="00722749"/>
    <w:rsid w:val="0073001F"/>
    <w:rsid w:val="00732B0C"/>
    <w:rsid w:val="007347CD"/>
    <w:rsid w:val="00734C2E"/>
    <w:rsid w:val="00741C7B"/>
    <w:rsid w:val="0074238E"/>
    <w:rsid w:val="0075177D"/>
    <w:rsid w:val="00753684"/>
    <w:rsid w:val="00760E25"/>
    <w:rsid w:val="00761C4E"/>
    <w:rsid w:val="0077247B"/>
    <w:rsid w:val="007761EB"/>
    <w:rsid w:val="007859AF"/>
    <w:rsid w:val="00785B9E"/>
    <w:rsid w:val="00791320"/>
    <w:rsid w:val="00796B5B"/>
    <w:rsid w:val="007A1443"/>
    <w:rsid w:val="007A27C7"/>
    <w:rsid w:val="007A377D"/>
    <w:rsid w:val="007A37BD"/>
    <w:rsid w:val="007A663A"/>
    <w:rsid w:val="007A7D82"/>
    <w:rsid w:val="007B0A35"/>
    <w:rsid w:val="007C28B3"/>
    <w:rsid w:val="007C67D8"/>
    <w:rsid w:val="007E2AA4"/>
    <w:rsid w:val="007F0419"/>
    <w:rsid w:val="007F126B"/>
    <w:rsid w:val="007F24F3"/>
    <w:rsid w:val="007F2B91"/>
    <w:rsid w:val="0080070E"/>
    <w:rsid w:val="00802482"/>
    <w:rsid w:val="008124A0"/>
    <w:rsid w:val="008129E1"/>
    <w:rsid w:val="008179AF"/>
    <w:rsid w:val="00820A44"/>
    <w:rsid w:val="00821706"/>
    <w:rsid w:val="008219E0"/>
    <w:rsid w:val="00830C28"/>
    <w:rsid w:val="00832E9E"/>
    <w:rsid w:val="00833757"/>
    <w:rsid w:val="00841662"/>
    <w:rsid w:val="008571E6"/>
    <w:rsid w:val="00862648"/>
    <w:rsid w:val="00872228"/>
    <w:rsid w:val="008722B5"/>
    <w:rsid w:val="00873E0F"/>
    <w:rsid w:val="00874002"/>
    <w:rsid w:val="0088297A"/>
    <w:rsid w:val="0088598A"/>
    <w:rsid w:val="0089077B"/>
    <w:rsid w:val="00891AE1"/>
    <w:rsid w:val="0089546F"/>
    <w:rsid w:val="00896B70"/>
    <w:rsid w:val="008C2D3B"/>
    <w:rsid w:val="008C3DA0"/>
    <w:rsid w:val="008D080A"/>
    <w:rsid w:val="008D5DB2"/>
    <w:rsid w:val="008E0FA9"/>
    <w:rsid w:val="008E4F3E"/>
    <w:rsid w:val="008E55C9"/>
    <w:rsid w:val="008F0A40"/>
    <w:rsid w:val="008F3A79"/>
    <w:rsid w:val="008F4ADB"/>
    <w:rsid w:val="008F6358"/>
    <w:rsid w:val="008F6806"/>
    <w:rsid w:val="009041EB"/>
    <w:rsid w:val="009052EB"/>
    <w:rsid w:val="009076C3"/>
    <w:rsid w:val="009165B5"/>
    <w:rsid w:val="00916D44"/>
    <w:rsid w:val="0092047C"/>
    <w:rsid w:val="00924751"/>
    <w:rsid w:val="00927237"/>
    <w:rsid w:val="00932D2C"/>
    <w:rsid w:val="00934F9E"/>
    <w:rsid w:val="00941149"/>
    <w:rsid w:val="00942A02"/>
    <w:rsid w:val="0094496E"/>
    <w:rsid w:val="0095236D"/>
    <w:rsid w:val="009538E2"/>
    <w:rsid w:val="00976214"/>
    <w:rsid w:val="00976CB1"/>
    <w:rsid w:val="00982FFA"/>
    <w:rsid w:val="00983CC8"/>
    <w:rsid w:val="009927CC"/>
    <w:rsid w:val="0099280A"/>
    <w:rsid w:val="009944C9"/>
    <w:rsid w:val="00996DFB"/>
    <w:rsid w:val="00997A12"/>
    <w:rsid w:val="009A5CF3"/>
    <w:rsid w:val="009B0B24"/>
    <w:rsid w:val="009C13B5"/>
    <w:rsid w:val="009C181C"/>
    <w:rsid w:val="009C6954"/>
    <w:rsid w:val="009C7087"/>
    <w:rsid w:val="009D4D5C"/>
    <w:rsid w:val="009D63E8"/>
    <w:rsid w:val="009D654B"/>
    <w:rsid w:val="009E5993"/>
    <w:rsid w:val="009E77CD"/>
    <w:rsid w:val="009E7E43"/>
    <w:rsid w:val="00A024B1"/>
    <w:rsid w:val="00A03445"/>
    <w:rsid w:val="00A03E3D"/>
    <w:rsid w:val="00A12300"/>
    <w:rsid w:val="00A12DDA"/>
    <w:rsid w:val="00A144E9"/>
    <w:rsid w:val="00A14D85"/>
    <w:rsid w:val="00A16910"/>
    <w:rsid w:val="00A20196"/>
    <w:rsid w:val="00A269E6"/>
    <w:rsid w:val="00A33BF0"/>
    <w:rsid w:val="00A33F5D"/>
    <w:rsid w:val="00A40312"/>
    <w:rsid w:val="00A44CED"/>
    <w:rsid w:val="00A520AB"/>
    <w:rsid w:val="00A52256"/>
    <w:rsid w:val="00A54EB5"/>
    <w:rsid w:val="00A57645"/>
    <w:rsid w:val="00A60EE8"/>
    <w:rsid w:val="00A64047"/>
    <w:rsid w:val="00A65CE1"/>
    <w:rsid w:val="00A65EB7"/>
    <w:rsid w:val="00A7418C"/>
    <w:rsid w:val="00A77777"/>
    <w:rsid w:val="00A873BC"/>
    <w:rsid w:val="00A93577"/>
    <w:rsid w:val="00AA1E73"/>
    <w:rsid w:val="00AA2B20"/>
    <w:rsid w:val="00AB428E"/>
    <w:rsid w:val="00AB4446"/>
    <w:rsid w:val="00AB4DE3"/>
    <w:rsid w:val="00AB7A4C"/>
    <w:rsid w:val="00AC1AD2"/>
    <w:rsid w:val="00AC1E51"/>
    <w:rsid w:val="00AC4081"/>
    <w:rsid w:val="00AC6330"/>
    <w:rsid w:val="00AD518C"/>
    <w:rsid w:val="00AD555A"/>
    <w:rsid w:val="00AE02ED"/>
    <w:rsid w:val="00AE0BCE"/>
    <w:rsid w:val="00AF66B3"/>
    <w:rsid w:val="00B0390E"/>
    <w:rsid w:val="00B11C20"/>
    <w:rsid w:val="00B16BC7"/>
    <w:rsid w:val="00B17FEF"/>
    <w:rsid w:val="00B21B6E"/>
    <w:rsid w:val="00B25F15"/>
    <w:rsid w:val="00B331FA"/>
    <w:rsid w:val="00B36AE6"/>
    <w:rsid w:val="00B3755E"/>
    <w:rsid w:val="00B37CF8"/>
    <w:rsid w:val="00B41A05"/>
    <w:rsid w:val="00B43BD0"/>
    <w:rsid w:val="00B56EDE"/>
    <w:rsid w:val="00B57E92"/>
    <w:rsid w:val="00B65E39"/>
    <w:rsid w:val="00B73F92"/>
    <w:rsid w:val="00B75561"/>
    <w:rsid w:val="00B768A6"/>
    <w:rsid w:val="00B86125"/>
    <w:rsid w:val="00B86E0A"/>
    <w:rsid w:val="00B91F46"/>
    <w:rsid w:val="00B93987"/>
    <w:rsid w:val="00B96609"/>
    <w:rsid w:val="00B97B4C"/>
    <w:rsid w:val="00BA2ABF"/>
    <w:rsid w:val="00BA2B76"/>
    <w:rsid w:val="00BA7A41"/>
    <w:rsid w:val="00BB00A9"/>
    <w:rsid w:val="00BB37A7"/>
    <w:rsid w:val="00BB71A4"/>
    <w:rsid w:val="00BC2CA7"/>
    <w:rsid w:val="00BC33E4"/>
    <w:rsid w:val="00BD079D"/>
    <w:rsid w:val="00BE4F39"/>
    <w:rsid w:val="00BF66D5"/>
    <w:rsid w:val="00BF7C8E"/>
    <w:rsid w:val="00C03DAB"/>
    <w:rsid w:val="00C06CF1"/>
    <w:rsid w:val="00C075B5"/>
    <w:rsid w:val="00C07EFC"/>
    <w:rsid w:val="00C11DED"/>
    <w:rsid w:val="00C1624A"/>
    <w:rsid w:val="00C1658A"/>
    <w:rsid w:val="00C24DC5"/>
    <w:rsid w:val="00C25E15"/>
    <w:rsid w:val="00C27AA3"/>
    <w:rsid w:val="00C32277"/>
    <w:rsid w:val="00C36695"/>
    <w:rsid w:val="00C400E4"/>
    <w:rsid w:val="00C61E4C"/>
    <w:rsid w:val="00C63B19"/>
    <w:rsid w:val="00C73B39"/>
    <w:rsid w:val="00C761A1"/>
    <w:rsid w:val="00C80DA8"/>
    <w:rsid w:val="00C860A1"/>
    <w:rsid w:val="00C90587"/>
    <w:rsid w:val="00C913CC"/>
    <w:rsid w:val="00CA13DD"/>
    <w:rsid w:val="00CA55B3"/>
    <w:rsid w:val="00CB3C93"/>
    <w:rsid w:val="00CB6110"/>
    <w:rsid w:val="00CC663C"/>
    <w:rsid w:val="00CD0B9D"/>
    <w:rsid w:val="00CD2AA9"/>
    <w:rsid w:val="00CE2A5C"/>
    <w:rsid w:val="00CE5DD0"/>
    <w:rsid w:val="00CF0B23"/>
    <w:rsid w:val="00D0264D"/>
    <w:rsid w:val="00D053BA"/>
    <w:rsid w:val="00D0572A"/>
    <w:rsid w:val="00D05FD9"/>
    <w:rsid w:val="00D079B8"/>
    <w:rsid w:val="00D14CD1"/>
    <w:rsid w:val="00D1641A"/>
    <w:rsid w:val="00D2022D"/>
    <w:rsid w:val="00D22FAE"/>
    <w:rsid w:val="00D24755"/>
    <w:rsid w:val="00D27418"/>
    <w:rsid w:val="00D336C5"/>
    <w:rsid w:val="00D33A17"/>
    <w:rsid w:val="00D4069A"/>
    <w:rsid w:val="00D43DB0"/>
    <w:rsid w:val="00D47BE2"/>
    <w:rsid w:val="00D514AE"/>
    <w:rsid w:val="00D530AC"/>
    <w:rsid w:val="00D550B7"/>
    <w:rsid w:val="00D557E9"/>
    <w:rsid w:val="00D57858"/>
    <w:rsid w:val="00D62E59"/>
    <w:rsid w:val="00D64947"/>
    <w:rsid w:val="00D71E7D"/>
    <w:rsid w:val="00D9695D"/>
    <w:rsid w:val="00DA7316"/>
    <w:rsid w:val="00DB14CF"/>
    <w:rsid w:val="00DB25FA"/>
    <w:rsid w:val="00DB5FB8"/>
    <w:rsid w:val="00DB75F1"/>
    <w:rsid w:val="00DC0852"/>
    <w:rsid w:val="00DC667C"/>
    <w:rsid w:val="00DE17FC"/>
    <w:rsid w:val="00DE1BC7"/>
    <w:rsid w:val="00DE7627"/>
    <w:rsid w:val="00DF50D3"/>
    <w:rsid w:val="00E0191B"/>
    <w:rsid w:val="00E04564"/>
    <w:rsid w:val="00E04E10"/>
    <w:rsid w:val="00E10E3F"/>
    <w:rsid w:val="00E15C52"/>
    <w:rsid w:val="00E16A51"/>
    <w:rsid w:val="00E16C6E"/>
    <w:rsid w:val="00E16E41"/>
    <w:rsid w:val="00E2207E"/>
    <w:rsid w:val="00E266A6"/>
    <w:rsid w:val="00E3135C"/>
    <w:rsid w:val="00E36664"/>
    <w:rsid w:val="00E37A6B"/>
    <w:rsid w:val="00E37D4D"/>
    <w:rsid w:val="00E419C2"/>
    <w:rsid w:val="00E43225"/>
    <w:rsid w:val="00E52FCE"/>
    <w:rsid w:val="00E6081B"/>
    <w:rsid w:val="00E643EE"/>
    <w:rsid w:val="00E76491"/>
    <w:rsid w:val="00E7767D"/>
    <w:rsid w:val="00E800F6"/>
    <w:rsid w:val="00E80224"/>
    <w:rsid w:val="00E92699"/>
    <w:rsid w:val="00E928AE"/>
    <w:rsid w:val="00E94A58"/>
    <w:rsid w:val="00E94FE7"/>
    <w:rsid w:val="00E97568"/>
    <w:rsid w:val="00EA1A76"/>
    <w:rsid w:val="00EA7CFA"/>
    <w:rsid w:val="00EB0E56"/>
    <w:rsid w:val="00EB57EC"/>
    <w:rsid w:val="00EB5814"/>
    <w:rsid w:val="00EC1FA6"/>
    <w:rsid w:val="00EC28ED"/>
    <w:rsid w:val="00EC35D9"/>
    <w:rsid w:val="00EC5915"/>
    <w:rsid w:val="00EC6C3C"/>
    <w:rsid w:val="00ED0400"/>
    <w:rsid w:val="00ED04CE"/>
    <w:rsid w:val="00ED6814"/>
    <w:rsid w:val="00EE2600"/>
    <w:rsid w:val="00EE3200"/>
    <w:rsid w:val="00EE4D22"/>
    <w:rsid w:val="00EE5A68"/>
    <w:rsid w:val="00EF0E4C"/>
    <w:rsid w:val="00EF3199"/>
    <w:rsid w:val="00EF4E75"/>
    <w:rsid w:val="00F013CC"/>
    <w:rsid w:val="00F034FA"/>
    <w:rsid w:val="00F03AD1"/>
    <w:rsid w:val="00F102A9"/>
    <w:rsid w:val="00F20A64"/>
    <w:rsid w:val="00F22934"/>
    <w:rsid w:val="00F22C16"/>
    <w:rsid w:val="00F37486"/>
    <w:rsid w:val="00F40FA3"/>
    <w:rsid w:val="00F41E08"/>
    <w:rsid w:val="00F6055A"/>
    <w:rsid w:val="00F60826"/>
    <w:rsid w:val="00F65813"/>
    <w:rsid w:val="00F658C7"/>
    <w:rsid w:val="00F7241D"/>
    <w:rsid w:val="00F816BC"/>
    <w:rsid w:val="00F84CD0"/>
    <w:rsid w:val="00F9506E"/>
    <w:rsid w:val="00F95AFA"/>
    <w:rsid w:val="00F962C7"/>
    <w:rsid w:val="00FC158C"/>
    <w:rsid w:val="00FC3C43"/>
    <w:rsid w:val="00FC3F49"/>
    <w:rsid w:val="00FC4058"/>
    <w:rsid w:val="00FC44AA"/>
    <w:rsid w:val="00FC4E2C"/>
    <w:rsid w:val="00FD1148"/>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52A"/>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424B28"/>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uiPriority w:val="34"/>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ListParagraphChar">
    <w:name w:val="List Paragraph Char"/>
    <w:basedOn w:val="DefaultParagraphFont"/>
    <w:link w:val="ListParagraph"/>
    <w:uiPriority w:val="34"/>
    <w:rsid w:val="00F65813"/>
    <w:rPr>
      <w:sz w:val="24"/>
      <w:szCs w:val="24"/>
    </w:rPr>
  </w:style>
  <w:style w:type="paragraph" w:styleId="NormalWeb">
    <w:name w:val="Normal (Web)"/>
    <w:basedOn w:val="Normal"/>
    <w:uiPriority w:val="99"/>
    <w:semiHidden/>
    <w:unhideWhenUsed/>
    <w:rsid w:val="00CC663C"/>
    <w:pPr>
      <w:spacing w:before="100" w:beforeAutospacing="1" w:after="100" w:afterAutospacing="1" w:line="240" w:lineRule="auto"/>
      <w:ind w:firstLine="0"/>
      <w:jc w:val="left"/>
    </w:pPr>
  </w:style>
  <w:style w:type="character" w:styleId="Strong">
    <w:name w:val="Strong"/>
    <w:basedOn w:val="DefaultParagraphFont"/>
    <w:uiPriority w:val="22"/>
    <w:qFormat/>
    <w:rsid w:val="00CC663C"/>
    <w:rPr>
      <w:b/>
      <w:bCs/>
    </w:rPr>
  </w:style>
  <w:style w:type="character" w:customStyle="1" w:styleId="Heading2Char">
    <w:name w:val="Heading 2 Char"/>
    <w:basedOn w:val="DefaultParagraphFont"/>
    <w:link w:val="Heading2"/>
    <w:rsid w:val="00D557E9"/>
    <w:rPr>
      <w:rFonts w:cs="Arial"/>
      <w:b/>
      <w:bCs/>
      <w:iCs/>
      <w:sz w:val="24"/>
      <w:szCs w:val="28"/>
    </w:rPr>
  </w:style>
  <w:style w:type="character" w:customStyle="1" w:styleId="Heading3Char">
    <w:name w:val="Heading 3 Char"/>
    <w:basedOn w:val="DefaultParagraphFont"/>
    <w:link w:val="Heading3"/>
    <w:rsid w:val="003020F1"/>
    <w:rPr>
      <w:rFonts w:cs="Arial"/>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6026">
      <w:bodyDiv w:val="1"/>
      <w:marLeft w:val="0"/>
      <w:marRight w:val="0"/>
      <w:marTop w:val="0"/>
      <w:marBottom w:val="0"/>
      <w:divBdr>
        <w:top w:val="none" w:sz="0" w:space="0" w:color="auto"/>
        <w:left w:val="none" w:sz="0" w:space="0" w:color="auto"/>
        <w:bottom w:val="none" w:sz="0" w:space="0" w:color="auto"/>
        <w:right w:val="none" w:sz="0" w:space="0" w:color="auto"/>
      </w:divBdr>
    </w:div>
    <w:div w:id="39715484">
      <w:bodyDiv w:val="1"/>
      <w:marLeft w:val="0"/>
      <w:marRight w:val="0"/>
      <w:marTop w:val="0"/>
      <w:marBottom w:val="0"/>
      <w:divBdr>
        <w:top w:val="none" w:sz="0" w:space="0" w:color="auto"/>
        <w:left w:val="none" w:sz="0" w:space="0" w:color="auto"/>
        <w:bottom w:val="none" w:sz="0" w:space="0" w:color="auto"/>
        <w:right w:val="none" w:sz="0" w:space="0" w:color="auto"/>
      </w:divBdr>
    </w:div>
    <w:div w:id="150872171">
      <w:bodyDiv w:val="1"/>
      <w:marLeft w:val="0"/>
      <w:marRight w:val="0"/>
      <w:marTop w:val="0"/>
      <w:marBottom w:val="0"/>
      <w:divBdr>
        <w:top w:val="none" w:sz="0" w:space="0" w:color="auto"/>
        <w:left w:val="none" w:sz="0" w:space="0" w:color="auto"/>
        <w:bottom w:val="none" w:sz="0" w:space="0" w:color="auto"/>
        <w:right w:val="none" w:sz="0" w:space="0" w:color="auto"/>
      </w:divBdr>
    </w:div>
    <w:div w:id="288048346">
      <w:bodyDiv w:val="1"/>
      <w:marLeft w:val="0"/>
      <w:marRight w:val="0"/>
      <w:marTop w:val="0"/>
      <w:marBottom w:val="0"/>
      <w:divBdr>
        <w:top w:val="none" w:sz="0" w:space="0" w:color="auto"/>
        <w:left w:val="none" w:sz="0" w:space="0" w:color="auto"/>
        <w:bottom w:val="none" w:sz="0" w:space="0" w:color="auto"/>
        <w:right w:val="none" w:sz="0" w:space="0" w:color="auto"/>
      </w:divBdr>
    </w:div>
    <w:div w:id="303778432">
      <w:bodyDiv w:val="1"/>
      <w:marLeft w:val="0"/>
      <w:marRight w:val="0"/>
      <w:marTop w:val="0"/>
      <w:marBottom w:val="0"/>
      <w:divBdr>
        <w:top w:val="none" w:sz="0" w:space="0" w:color="auto"/>
        <w:left w:val="none" w:sz="0" w:space="0" w:color="auto"/>
        <w:bottom w:val="none" w:sz="0" w:space="0" w:color="auto"/>
        <w:right w:val="none" w:sz="0" w:space="0" w:color="auto"/>
      </w:divBdr>
    </w:div>
    <w:div w:id="32848289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425157026">
      <w:bodyDiv w:val="1"/>
      <w:marLeft w:val="0"/>
      <w:marRight w:val="0"/>
      <w:marTop w:val="0"/>
      <w:marBottom w:val="0"/>
      <w:divBdr>
        <w:top w:val="none" w:sz="0" w:space="0" w:color="auto"/>
        <w:left w:val="none" w:sz="0" w:space="0" w:color="auto"/>
        <w:bottom w:val="none" w:sz="0" w:space="0" w:color="auto"/>
        <w:right w:val="none" w:sz="0" w:space="0" w:color="auto"/>
      </w:divBdr>
    </w:div>
    <w:div w:id="447243117">
      <w:bodyDiv w:val="1"/>
      <w:marLeft w:val="0"/>
      <w:marRight w:val="0"/>
      <w:marTop w:val="0"/>
      <w:marBottom w:val="0"/>
      <w:divBdr>
        <w:top w:val="none" w:sz="0" w:space="0" w:color="auto"/>
        <w:left w:val="none" w:sz="0" w:space="0" w:color="auto"/>
        <w:bottom w:val="none" w:sz="0" w:space="0" w:color="auto"/>
        <w:right w:val="none" w:sz="0" w:space="0" w:color="auto"/>
      </w:divBdr>
    </w:div>
    <w:div w:id="462768932">
      <w:bodyDiv w:val="1"/>
      <w:marLeft w:val="0"/>
      <w:marRight w:val="0"/>
      <w:marTop w:val="0"/>
      <w:marBottom w:val="0"/>
      <w:divBdr>
        <w:top w:val="none" w:sz="0" w:space="0" w:color="auto"/>
        <w:left w:val="none" w:sz="0" w:space="0" w:color="auto"/>
        <w:bottom w:val="none" w:sz="0" w:space="0" w:color="auto"/>
        <w:right w:val="none" w:sz="0" w:space="0" w:color="auto"/>
      </w:divBdr>
    </w:div>
    <w:div w:id="487987875">
      <w:bodyDiv w:val="1"/>
      <w:marLeft w:val="0"/>
      <w:marRight w:val="0"/>
      <w:marTop w:val="0"/>
      <w:marBottom w:val="0"/>
      <w:divBdr>
        <w:top w:val="none" w:sz="0" w:space="0" w:color="auto"/>
        <w:left w:val="none" w:sz="0" w:space="0" w:color="auto"/>
        <w:bottom w:val="none" w:sz="0" w:space="0" w:color="auto"/>
        <w:right w:val="none" w:sz="0" w:space="0" w:color="auto"/>
      </w:divBdr>
    </w:div>
    <w:div w:id="510148533">
      <w:bodyDiv w:val="1"/>
      <w:marLeft w:val="0"/>
      <w:marRight w:val="0"/>
      <w:marTop w:val="0"/>
      <w:marBottom w:val="0"/>
      <w:divBdr>
        <w:top w:val="none" w:sz="0" w:space="0" w:color="auto"/>
        <w:left w:val="none" w:sz="0" w:space="0" w:color="auto"/>
        <w:bottom w:val="none" w:sz="0" w:space="0" w:color="auto"/>
        <w:right w:val="none" w:sz="0" w:space="0" w:color="auto"/>
      </w:divBdr>
    </w:div>
    <w:div w:id="512569929">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3518198">
      <w:bodyDiv w:val="1"/>
      <w:marLeft w:val="0"/>
      <w:marRight w:val="0"/>
      <w:marTop w:val="0"/>
      <w:marBottom w:val="0"/>
      <w:divBdr>
        <w:top w:val="none" w:sz="0" w:space="0" w:color="auto"/>
        <w:left w:val="none" w:sz="0" w:space="0" w:color="auto"/>
        <w:bottom w:val="none" w:sz="0" w:space="0" w:color="auto"/>
        <w:right w:val="none" w:sz="0" w:space="0" w:color="auto"/>
      </w:divBdr>
    </w:div>
    <w:div w:id="551501799">
      <w:bodyDiv w:val="1"/>
      <w:marLeft w:val="0"/>
      <w:marRight w:val="0"/>
      <w:marTop w:val="0"/>
      <w:marBottom w:val="0"/>
      <w:divBdr>
        <w:top w:val="none" w:sz="0" w:space="0" w:color="auto"/>
        <w:left w:val="none" w:sz="0" w:space="0" w:color="auto"/>
        <w:bottom w:val="none" w:sz="0" w:space="0" w:color="auto"/>
        <w:right w:val="none" w:sz="0" w:space="0" w:color="auto"/>
      </w:divBdr>
    </w:div>
    <w:div w:id="569774465">
      <w:bodyDiv w:val="1"/>
      <w:marLeft w:val="0"/>
      <w:marRight w:val="0"/>
      <w:marTop w:val="0"/>
      <w:marBottom w:val="0"/>
      <w:divBdr>
        <w:top w:val="none" w:sz="0" w:space="0" w:color="auto"/>
        <w:left w:val="none" w:sz="0" w:space="0" w:color="auto"/>
        <w:bottom w:val="none" w:sz="0" w:space="0" w:color="auto"/>
        <w:right w:val="none" w:sz="0" w:space="0" w:color="auto"/>
      </w:divBdr>
    </w:div>
    <w:div w:id="64882872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569224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719673406">
      <w:bodyDiv w:val="1"/>
      <w:marLeft w:val="0"/>
      <w:marRight w:val="0"/>
      <w:marTop w:val="0"/>
      <w:marBottom w:val="0"/>
      <w:divBdr>
        <w:top w:val="none" w:sz="0" w:space="0" w:color="auto"/>
        <w:left w:val="none" w:sz="0" w:space="0" w:color="auto"/>
        <w:bottom w:val="none" w:sz="0" w:space="0" w:color="auto"/>
        <w:right w:val="none" w:sz="0" w:space="0" w:color="auto"/>
      </w:divBdr>
    </w:div>
    <w:div w:id="724137577">
      <w:bodyDiv w:val="1"/>
      <w:marLeft w:val="0"/>
      <w:marRight w:val="0"/>
      <w:marTop w:val="0"/>
      <w:marBottom w:val="0"/>
      <w:divBdr>
        <w:top w:val="none" w:sz="0" w:space="0" w:color="auto"/>
        <w:left w:val="none" w:sz="0" w:space="0" w:color="auto"/>
        <w:bottom w:val="none" w:sz="0" w:space="0" w:color="auto"/>
        <w:right w:val="none" w:sz="0" w:space="0" w:color="auto"/>
      </w:divBdr>
    </w:div>
    <w:div w:id="730928369">
      <w:bodyDiv w:val="1"/>
      <w:marLeft w:val="0"/>
      <w:marRight w:val="0"/>
      <w:marTop w:val="0"/>
      <w:marBottom w:val="0"/>
      <w:divBdr>
        <w:top w:val="none" w:sz="0" w:space="0" w:color="auto"/>
        <w:left w:val="none" w:sz="0" w:space="0" w:color="auto"/>
        <w:bottom w:val="none" w:sz="0" w:space="0" w:color="auto"/>
        <w:right w:val="none" w:sz="0" w:space="0" w:color="auto"/>
      </w:divBdr>
    </w:div>
    <w:div w:id="767311800">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0070330">
      <w:bodyDiv w:val="1"/>
      <w:marLeft w:val="0"/>
      <w:marRight w:val="0"/>
      <w:marTop w:val="0"/>
      <w:marBottom w:val="0"/>
      <w:divBdr>
        <w:top w:val="none" w:sz="0" w:space="0" w:color="auto"/>
        <w:left w:val="none" w:sz="0" w:space="0" w:color="auto"/>
        <w:bottom w:val="none" w:sz="0" w:space="0" w:color="auto"/>
        <w:right w:val="none" w:sz="0" w:space="0" w:color="auto"/>
      </w:divBdr>
    </w:div>
    <w:div w:id="858202001">
      <w:bodyDiv w:val="1"/>
      <w:marLeft w:val="0"/>
      <w:marRight w:val="0"/>
      <w:marTop w:val="0"/>
      <w:marBottom w:val="0"/>
      <w:divBdr>
        <w:top w:val="none" w:sz="0" w:space="0" w:color="auto"/>
        <w:left w:val="none" w:sz="0" w:space="0" w:color="auto"/>
        <w:bottom w:val="none" w:sz="0" w:space="0" w:color="auto"/>
        <w:right w:val="none" w:sz="0" w:space="0" w:color="auto"/>
      </w:divBdr>
    </w:div>
    <w:div w:id="914245703">
      <w:bodyDiv w:val="1"/>
      <w:marLeft w:val="0"/>
      <w:marRight w:val="0"/>
      <w:marTop w:val="0"/>
      <w:marBottom w:val="0"/>
      <w:divBdr>
        <w:top w:val="none" w:sz="0" w:space="0" w:color="auto"/>
        <w:left w:val="none" w:sz="0" w:space="0" w:color="auto"/>
        <w:bottom w:val="none" w:sz="0" w:space="0" w:color="auto"/>
        <w:right w:val="none" w:sz="0" w:space="0" w:color="auto"/>
      </w:divBdr>
    </w:div>
    <w:div w:id="936328457">
      <w:bodyDiv w:val="1"/>
      <w:marLeft w:val="0"/>
      <w:marRight w:val="0"/>
      <w:marTop w:val="0"/>
      <w:marBottom w:val="0"/>
      <w:divBdr>
        <w:top w:val="none" w:sz="0" w:space="0" w:color="auto"/>
        <w:left w:val="none" w:sz="0" w:space="0" w:color="auto"/>
        <w:bottom w:val="none" w:sz="0" w:space="0" w:color="auto"/>
        <w:right w:val="none" w:sz="0" w:space="0" w:color="auto"/>
      </w:divBdr>
    </w:div>
    <w:div w:id="946231894">
      <w:bodyDiv w:val="1"/>
      <w:marLeft w:val="0"/>
      <w:marRight w:val="0"/>
      <w:marTop w:val="0"/>
      <w:marBottom w:val="0"/>
      <w:divBdr>
        <w:top w:val="none" w:sz="0" w:space="0" w:color="auto"/>
        <w:left w:val="none" w:sz="0" w:space="0" w:color="auto"/>
        <w:bottom w:val="none" w:sz="0" w:space="0" w:color="auto"/>
        <w:right w:val="none" w:sz="0" w:space="0" w:color="auto"/>
      </w:divBdr>
    </w:div>
    <w:div w:id="993483849">
      <w:bodyDiv w:val="1"/>
      <w:marLeft w:val="0"/>
      <w:marRight w:val="0"/>
      <w:marTop w:val="0"/>
      <w:marBottom w:val="0"/>
      <w:divBdr>
        <w:top w:val="none" w:sz="0" w:space="0" w:color="auto"/>
        <w:left w:val="none" w:sz="0" w:space="0" w:color="auto"/>
        <w:bottom w:val="none" w:sz="0" w:space="0" w:color="auto"/>
        <w:right w:val="none" w:sz="0" w:space="0" w:color="auto"/>
      </w:divBdr>
    </w:div>
    <w:div w:id="1040324433">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104037503">
      <w:bodyDiv w:val="1"/>
      <w:marLeft w:val="0"/>
      <w:marRight w:val="0"/>
      <w:marTop w:val="0"/>
      <w:marBottom w:val="0"/>
      <w:divBdr>
        <w:top w:val="none" w:sz="0" w:space="0" w:color="auto"/>
        <w:left w:val="none" w:sz="0" w:space="0" w:color="auto"/>
        <w:bottom w:val="none" w:sz="0" w:space="0" w:color="auto"/>
        <w:right w:val="none" w:sz="0" w:space="0" w:color="auto"/>
      </w:divBdr>
    </w:div>
    <w:div w:id="114689609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3325575">
      <w:bodyDiv w:val="1"/>
      <w:marLeft w:val="0"/>
      <w:marRight w:val="0"/>
      <w:marTop w:val="0"/>
      <w:marBottom w:val="0"/>
      <w:divBdr>
        <w:top w:val="none" w:sz="0" w:space="0" w:color="auto"/>
        <w:left w:val="none" w:sz="0" w:space="0" w:color="auto"/>
        <w:bottom w:val="none" w:sz="0" w:space="0" w:color="auto"/>
        <w:right w:val="none" w:sz="0" w:space="0" w:color="auto"/>
      </w:divBdr>
    </w:div>
    <w:div w:id="1319574136">
      <w:bodyDiv w:val="1"/>
      <w:marLeft w:val="0"/>
      <w:marRight w:val="0"/>
      <w:marTop w:val="0"/>
      <w:marBottom w:val="0"/>
      <w:divBdr>
        <w:top w:val="none" w:sz="0" w:space="0" w:color="auto"/>
        <w:left w:val="none" w:sz="0" w:space="0" w:color="auto"/>
        <w:bottom w:val="none" w:sz="0" w:space="0" w:color="auto"/>
        <w:right w:val="none" w:sz="0" w:space="0" w:color="auto"/>
      </w:divBdr>
    </w:div>
    <w:div w:id="1321614124">
      <w:bodyDiv w:val="1"/>
      <w:marLeft w:val="0"/>
      <w:marRight w:val="0"/>
      <w:marTop w:val="0"/>
      <w:marBottom w:val="0"/>
      <w:divBdr>
        <w:top w:val="none" w:sz="0" w:space="0" w:color="auto"/>
        <w:left w:val="none" w:sz="0" w:space="0" w:color="auto"/>
        <w:bottom w:val="none" w:sz="0" w:space="0" w:color="auto"/>
        <w:right w:val="none" w:sz="0" w:space="0" w:color="auto"/>
      </w:divBdr>
    </w:div>
    <w:div w:id="138078618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84763958">
      <w:bodyDiv w:val="1"/>
      <w:marLeft w:val="0"/>
      <w:marRight w:val="0"/>
      <w:marTop w:val="0"/>
      <w:marBottom w:val="0"/>
      <w:divBdr>
        <w:top w:val="none" w:sz="0" w:space="0" w:color="auto"/>
        <w:left w:val="none" w:sz="0" w:space="0" w:color="auto"/>
        <w:bottom w:val="none" w:sz="0" w:space="0" w:color="auto"/>
        <w:right w:val="none" w:sz="0" w:space="0" w:color="auto"/>
      </w:divBdr>
    </w:div>
    <w:div w:id="1844346832">
      <w:bodyDiv w:val="1"/>
      <w:marLeft w:val="0"/>
      <w:marRight w:val="0"/>
      <w:marTop w:val="0"/>
      <w:marBottom w:val="0"/>
      <w:divBdr>
        <w:top w:val="none" w:sz="0" w:space="0" w:color="auto"/>
        <w:left w:val="none" w:sz="0" w:space="0" w:color="auto"/>
        <w:bottom w:val="none" w:sz="0" w:space="0" w:color="auto"/>
        <w:right w:val="none" w:sz="0" w:space="0" w:color="auto"/>
      </w:divBdr>
    </w:div>
    <w:div w:id="198469484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61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jp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file:///D:\projects\moma\docs\1521050085%20Ph&#7841;m%20Tr&#7885;ng%20Nh&#226;n%20-%20B&#225;o%20c&#225;o%20&#272;ATN.docx" TargetMode="External"/><Relationship Id="rId11" Type="http://schemas.openxmlformats.org/officeDocument/2006/relationships/hyperlink" Target="file:///D:\projects\moma\docs\1521050085%20Ph&#7841;m%20Tr&#7885;ng%20Nh&#226;n%20-%20B&#225;o%20c&#225;o%20&#272;ATN.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9.png"/><Relationship Id="rId22" Type="http://schemas.openxmlformats.org/officeDocument/2006/relationships/image" Target="media/image2.png"/><Relationship Id="rId27" Type="http://schemas.openxmlformats.org/officeDocument/2006/relationships/image" Target="media/image7.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mailto:ptnhan109@gmail.com" TargetMode="Externa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projects\moma\docs\1521050085%20Ph&#7841;m%20Tr&#7885;ng%20Nh&#226;n%20-%20B&#225;o%20c&#225;o%20&#272;ATN.docx" TargetMode="External"/><Relationship Id="rId17" Type="http://schemas.openxmlformats.org/officeDocument/2006/relationships/hyperlink" Target="file:///D:\projects\moma\docs\1521050085%20Ph&#7841;m%20Tr&#7885;ng%20Nh&#226;n%20-%20B&#225;o%20c&#225;o%20&#272;ATN.docx"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2.xml"/><Relationship Id="rId41" Type="http://schemas.openxmlformats.org/officeDocument/2006/relationships/header" Target="header2.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moma\docs\1521050085%20Ph&#7841;m%20Tr&#7885;ng%20Nh&#226;n%20-%20B&#225;o%20c&#225;o%20&#272;ATN.docx"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D:\projects\moma\docs\1521050085%20Ph&#7841;m%20Tr&#7885;ng%20Nh&#226;n%20-%20B&#225;o%20c&#225;o%20&#272;ATN.docx"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file:///D:\projects\moma\docs\1521050085%20Ph&#7841;m%20Tr&#7885;ng%20Nh&#226;n%20-%20B&#225;o%20c&#225;o%20&#272;ATN.docx" TargetMode="External"/><Relationship Id="rId13" Type="http://schemas.openxmlformats.org/officeDocument/2006/relationships/hyperlink" Target="file:///D:\projects\moma\docs\1521050085%20Ph&#7841;m%20Tr&#7885;ng%20Nh&#226;n%20-%20B&#225;o%20c&#225;o%20&#272;ATN.docx" TargetMode="External"/><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footer" Target="footer1.xml"/><Relationship Id="rId14" Type="http://schemas.openxmlformats.org/officeDocument/2006/relationships/hyperlink" Target="file:///D:\projects\moma\docs\1521050085%20Ph&#7841;m%20Tr&#7885;ng%20Nh&#226;n%20-%20B&#225;o%20c&#225;o%20&#272;ATN.docx" TargetMode="External"/><Relationship Id="rId30" Type="http://schemas.openxmlformats.org/officeDocument/2006/relationships/image" Target="media/image10.jfif"/><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4</b:RefOrder>
  </b:Source>
  <b:Source>
    <b:Tag>Phạ18</b:Tag>
    <b:SourceType>Book</b:SourceType>
    <b:Guid>{DF41B620-08CE-4099-8CDC-1EE8A97FEAFA}</b:Guid>
    <b:Author>
      <b:Author>
        <b:NameList>
          <b:Person>
            <b:Last>Đồng</b:Last>
            <b:First>Phạm</b:First>
            <b:Middle>Văn</b:Middle>
          </b:Person>
        </b:NameList>
      </b:Author>
    </b:Author>
    <b:Title>Phân tích thiết kế hệ thống</b:Title>
    <b:Year>2018</b:Year>
    <b:City>Hà Nội</b:City>
    <b:Publisher>HUMG</b:Publisher>
    <b:RefOrder>3</b:RefOrder>
  </b:Source>
  <b:Source>
    <b:Tag>Ang24</b:Tag>
    <b:SourceType>InternetSite</b:SourceType>
    <b:Guid>{4D666CF5-06BF-4A4C-BC04-1BD6D00D6D17}</b:Guid>
    <b:Title>Angular</b:Title>
    <b:Year>2024</b:Year>
    <b:URL>https://angular.io/</b:URL>
    <b:RefOrder>2</b:RefOrder>
  </b:Source>
  <b:Source>
    <b:Tag>Mic18</b:Tag>
    <b:SourceType>InternetSite</b:SourceType>
    <b:Guid>{173F78DB-053A-4EBF-A47A-6C2761894840}</b:Guid>
    <b:Author>
      <b:Author>
        <b:NameList>
          <b:Person>
            <b:Last>Microsoft</b:Last>
          </b:Person>
        </b:NameList>
      </b:Author>
    </b:Author>
    <b:Title>Get started with ASP.NET Core</b:Title>
    <b:ProductionCompany>Microsoft</b:ProductionCompany>
    <b:Year>2018</b:Year>
    <b:URL>https://learn.microsoft.com/vi-vn/aspnet/core/getting-started/?view=aspnetcore-3.1&amp;tabs=windows</b:URL>
    <b:RefOrder>1</b:RefOrder>
  </b:Source>
</b:Sources>
</file>

<file path=customXml/itemProps1.xml><?xml version="1.0" encoding="utf-8"?>
<ds:datastoreItem xmlns:ds="http://schemas.openxmlformats.org/officeDocument/2006/customXml" ds:itemID="{38B31CA3-72CB-42AE-92F6-65C9AF73A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2235</TotalTime>
  <Pages>113</Pages>
  <Words>14232</Words>
  <Characters>81129</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95171</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Nhân Phạm</cp:lastModifiedBy>
  <cp:revision>77</cp:revision>
  <dcterms:created xsi:type="dcterms:W3CDTF">2023-10-25T14:22:00Z</dcterms:created>
  <dcterms:modified xsi:type="dcterms:W3CDTF">2024-05-22T19:23:00Z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